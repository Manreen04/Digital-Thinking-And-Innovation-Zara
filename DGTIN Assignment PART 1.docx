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E66A9" w14:textId="77777777" w:rsidR="00A114DE" w:rsidRPr="00114787" w:rsidRDefault="00A114DE" w:rsidP="00A114DE">
      <w:pPr>
        <w:jc w:val="center"/>
        <w:rPr>
          <w:rFonts w:ascii="Times New Roman" w:hAnsi="Times New Roman" w:cs="Times New Roman"/>
        </w:rPr>
      </w:pPr>
      <w:r>
        <w:t>.</w:t>
      </w:r>
      <w:r>
        <w:rPr>
          <w:noProof/>
        </w:rPr>
        <w:drawing>
          <wp:inline distT="0" distB="0" distL="0" distR="0" wp14:anchorId="4F07709F" wp14:editId="6B78708E">
            <wp:extent cx="1257300" cy="1152525"/>
            <wp:effectExtent l="0" t="0" r="0" b="0"/>
            <wp:docPr id="1" name="Picture 2" descr="A logo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logo of a plane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257300" cy="1152525"/>
                    </a:xfrm>
                    <a:prstGeom prst="rect">
                      <a:avLst/>
                    </a:prstGeom>
                  </pic:spPr>
                </pic:pic>
              </a:graphicData>
            </a:graphic>
          </wp:inline>
        </w:drawing>
      </w:r>
    </w:p>
    <w:p w14:paraId="19454760" w14:textId="77777777" w:rsidR="00A114DE" w:rsidRPr="00114787" w:rsidRDefault="00A114DE" w:rsidP="00A114DE">
      <w:pPr>
        <w:jc w:val="center"/>
        <w:rPr>
          <w:rFonts w:ascii="Times New Roman" w:hAnsi="Times New Roman" w:cs="Times New Roman"/>
        </w:rPr>
      </w:pPr>
    </w:p>
    <w:p w14:paraId="11CFE985" w14:textId="77777777" w:rsidR="00A114DE" w:rsidRPr="00114787" w:rsidRDefault="00A114DE" w:rsidP="00A114DE">
      <w:pPr>
        <w:jc w:val="center"/>
        <w:rPr>
          <w:rFonts w:ascii="Times New Roman" w:hAnsi="Times New Roman" w:cs="Times New Roman"/>
        </w:rPr>
      </w:pPr>
    </w:p>
    <w:p w14:paraId="703E5D45" w14:textId="03C5E549" w:rsidR="00A114DE" w:rsidRPr="00A114DE" w:rsidRDefault="00A114DE" w:rsidP="00002564">
      <w:pPr>
        <w:spacing w:line="240" w:lineRule="auto"/>
        <w:ind w:firstLine="0"/>
        <w:jc w:val="center"/>
        <w:rPr>
          <w:rFonts w:ascii="Times New Roman" w:hAnsi="Times New Roman" w:cs="Times New Roman"/>
          <w:b/>
          <w:sz w:val="52"/>
          <w:szCs w:val="52"/>
        </w:rPr>
      </w:pPr>
      <w:r w:rsidRPr="00A114DE">
        <w:rPr>
          <w:rFonts w:ascii="Times New Roman" w:hAnsi="Times New Roman" w:cs="Times New Roman"/>
          <w:b/>
          <w:sz w:val="52"/>
          <w:szCs w:val="52"/>
        </w:rPr>
        <w:t>GROUP ASSIGNMENT Part 1</w:t>
      </w:r>
    </w:p>
    <w:p w14:paraId="238D049F" w14:textId="77777777" w:rsidR="00A114DE" w:rsidRPr="00A114DE" w:rsidRDefault="00A114DE" w:rsidP="00002564">
      <w:pPr>
        <w:spacing w:line="240" w:lineRule="auto"/>
        <w:ind w:firstLine="0"/>
        <w:jc w:val="center"/>
        <w:rPr>
          <w:rFonts w:ascii="Times New Roman" w:hAnsi="Times New Roman" w:cs="Times New Roman"/>
          <w:b/>
          <w:sz w:val="36"/>
          <w:szCs w:val="36"/>
        </w:rPr>
      </w:pPr>
      <w:r w:rsidRPr="00A114DE">
        <w:rPr>
          <w:rFonts w:ascii="Times New Roman" w:hAnsi="Times New Roman" w:cs="Times New Roman"/>
          <w:b/>
          <w:sz w:val="36"/>
          <w:szCs w:val="36"/>
        </w:rPr>
        <w:t>TECHNOLOGY PARK MALAYSIA</w:t>
      </w:r>
    </w:p>
    <w:p w14:paraId="73F7189B" w14:textId="77777777" w:rsidR="00A114DE" w:rsidRPr="00A114DE" w:rsidRDefault="00A114DE" w:rsidP="00002564">
      <w:pPr>
        <w:spacing w:line="240" w:lineRule="auto"/>
        <w:ind w:firstLine="0"/>
        <w:jc w:val="center"/>
        <w:rPr>
          <w:rFonts w:ascii="Times New Roman" w:hAnsi="Times New Roman" w:cs="Times New Roman"/>
          <w:b/>
          <w:sz w:val="36"/>
          <w:szCs w:val="36"/>
        </w:rPr>
      </w:pPr>
      <w:r w:rsidRPr="00A114DE">
        <w:rPr>
          <w:rFonts w:ascii="Times New Roman" w:hAnsi="Times New Roman" w:cs="Times New Roman"/>
          <w:b/>
          <w:sz w:val="36"/>
          <w:szCs w:val="36"/>
        </w:rPr>
        <w:t>CT109-3-1-DGTIN</w:t>
      </w:r>
    </w:p>
    <w:p w14:paraId="6977F222" w14:textId="77777777" w:rsidR="00A114DE" w:rsidRPr="00A114DE" w:rsidRDefault="00A114DE" w:rsidP="00002564">
      <w:pPr>
        <w:spacing w:line="240" w:lineRule="auto"/>
        <w:ind w:firstLine="0"/>
        <w:jc w:val="center"/>
        <w:rPr>
          <w:rFonts w:ascii="Times New Roman" w:hAnsi="Times New Roman" w:cs="Times New Roman"/>
          <w:b/>
          <w:sz w:val="36"/>
          <w:szCs w:val="36"/>
        </w:rPr>
      </w:pPr>
      <w:r w:rsidRPr="00A114DE">
        <w:rPr>
          <w:rFonts w:ascii="Times New Roman" w:hAnsi="Times New Roman" w:cs="Times New Roman"/>
          <w:b/>
          <w:sz w:val="36"/>
          <w:szCs w:val="36"/>
        </w:rPr>
        <w:t>DIGITAL THINKING AND INNOVATION</w:t>
      </w:r>
    </w:p>
    <w:p w14:paraId="3990FE0F" w14:textId="77777777" w:rsidR="00A114DE" w:rsidRPr="00A114DE" w:rsidRDefault="00A114DE" w:rsidP="00002564">
      <w:pPr>
        <w:spacing w:line="240" w:lineRule="auto"/>
        <w:ind w:firstLine="0"/>
        <w:jc w:val="center"/>
        <w:rPr>
          <w:rFonts w:ascii="Times New Roman" w:hAnsi="Times New Roman" w:cs="Times New Roman"/>
          <w:b/>
          <w:sz w:val="28"/>
          <w:szCs w:val="28"/>
        </w:rPr>
      </w:pPr>
      <w:r w:rsidRPr="00A114DE">
        <w:rPr>
          <w:rFonts w:ascii="Times New Roman" w:hAnsi="Times New Roman" w:cs="Times New Roman"/>
          <w:b/>
          <w:sz w:val="28"/>
          <w:szCs w:val="28"/>
        </w:rPr>
        <w:t>INTAKE CODE: APU-APD1F2311</w:t>
      </w:r>
    </w:p>
    <w:p w14:paraId="0A6F5B05" w14:textId="02FBD721" w:rsidR="00A114DE" w:rsidRPr="00A114DE" w:rsidRDefault="00A114DE" w:rsidP="00002564">
      <w:pPr>
        <w:ind w:firstLine="0"/>
        <w:jc w:val="center"/>
        <w:rPr>
          <w:rFonts w:ascii="Times New Roman" w:hAnsi="Times New Roman" w:cs="Times New Roman"/>
          <w:b/>
          <w:bCs/>
          <w:sz w:val="20"/>
          <w:szCs w:val="20"/>
        </w:rPr>
      </w:pPr>
      <w:r w:rsidRPr="00A114DE">
        <w:rPr>
          <w:rFonts w:ascii="Times New Roman" w:hAnsi="Times New Roman" w:cs="Times New Roman"/>
          <w:sz w:val="28"/>
          <w:szCs w:val="28"/>
        </w:rPr>
        <w:t xml:space="preserve">ASSIGNMENT HAND OUT DATE: </w:t>
      </w:r>
      <w:r w:rsidRPr="00A114DE">
        <w:rPr>
          <w:rFonts w:ascii="Times New Roman" w:hAnsi="Times New Roman" w:cs="Times New Roman"/>
          <w:b/>
          <w:bCs/>
          <w:sz w:val="20"/>
          <w:szCs w:val="20"/>
        </w:rPr>
        <w:t>December 6</w:t>
      </w:r>
      <w:r w:rsidRPr="00A114DE">
        <w:rPr>
          <w:rFonts w:ascii="Times New Roman" w:hAnsi="Times New Roman" w:cs="Times New Roman"/>
          <w:b/>
          <w:bCs/>
          <w:sz w:val="20"/>
          <w:szCs w:val="20"/>
          <w:vertAlign w:val="superscript"/>
        </w:rPr>
        <w:t>th</w:t>
      </w:r>
      <w:r w:rsidR="00394DDB" w:rsidRPr="00A114DE">
        <w:rPr>
          <w:rFonts w:ascii="Times New Roman" w:hAnsi="Times New Roman" w:cs="Times New Roman"/>
          <w:b/>
          <w:bCs/>
          <w:sz w:val="20"/>
          <w:szCs w:val="20"/>
        </w:rPr>
        <w:t>, 2023</w:t>
      </w:r>
    </w:p>
    <w:p w14:paraId="3D286C35" w14:textId="50DD3185" w:rsidR="00A114DE" w:rsidRPr="00E8063B" w:rsidRDefault="00A114DE" w:rsidP="00E8063B">
      <w:pPr>
        <w:ind w:firstLine="0"/>
        <w:jc w:val="center"/>
        <w:rPr>
          <w:rFonts w:ascii="Times New Roman" w:hAnsi="Times New Roman" w:cs="Times New Roman"/>
          <w:sz w:val="28"/>
          <w:szCs w:val="28"/>
        </w:rPr>
      </w:pPr>
      <w:r w:rsidRPr="00A114DE">
        <w:rPr>
          <w:rFonts w:ascii="Times New Roman" w:hAnsi="Times New Roman" w:cs="Times New Roman"/>
          <w:sz w:val="28"/>
          <w:szCs w:val="28"/>
        </w:rPr>
        <w:t xml:space="preserve">ASSIGNMENT HAND IN DATE: </w:t>
      </w:r>
      <w:r w:rsidRPr="00A114DE">
        <w:rPr>
          <w:rFonts w:ascii="Times New Roman" w:hAnsi="Times New Roman" w:cs="Times New Roman"/>
          <w:b/>
          <w:bCs/>
          <w:sz w:val="20"/>
          <w:szCs w:val="20"/>
        </w:rPr>
        <w:t>February 27</w:t>
      </w:r>
      <w:r w:rsidRPr="00A114DE">
        <w:rPr>
          <w:rFonts w:ascii="Times New Roman" w:hAnsi="Times New Roman" w:cs="Times New Roman"/>
          <w:b/>
          <w:bCs/>
          <w:sz w:val="20"/>
          <w:szCs w:val="20"/>
          <w:vertAlign w:val="superscript"/>
        </w:rPr>
        <w:t>th</w:t>
      </w:r>
      <w:r w:rsidR="00394DDB" w:rsidRPr="00A114DE">
        <w:rPr>
          <w:rFonts w:ascii="Times New Roman" w:hAnsi="Times New Roman" w:cs="Times New Roman"/>
          <w:b/>
          <w:bCs/>
          <w:sz w:val="20"/>
          <w:szCs w:val="20"/>
        </w:rPr>
        <w:t>, 2024</w:t>
      </w:r>
    </w:p>
    <w:p w14:paraId="59D412D1" w14:textId="77777777" w:rsidR="00D83EE0" w:rsidRPr="00114787" w:rsidRDefault="00D83EE0" w:rsidP="00002564">
      <w:pPr>
        <w:ind w:firstLine="0"/>
        <w:rPr>
          <w:rFonts w:ascii="Times New Roman" w:eastAsia="Times New Roman" w:hAnsi="Times New Roman" w:cs="Times New Roman"/>
          <w:b/>
          <w:sz w:val="32"/>
          <w:szCs w:val="32"/>
          <w:u w:val="single"/>
        </w:rPr>
      </w:pPr>
      <w:r w:rsidRPr="5AE9B2A8">
        <w:rPr>
          <w:rFonts w:ascii="Times New Roman" w:eastAsia="Times New Roman" w:hAnsi="Times New Roman" w:cs="Times New Roman"/>
          <w:b/>
          <w:sz w:val="32"/>
          <w:szCs w:val="32"/>
          <w:u w:val="single"/>
        </w:rPr>
        <w:t>STUDENT DETAILS:</w:t>
      </w:r>
      <w:r>
        <w:tab/>
      </w:r>
      <w:r>
        <w:tab/>
      </w:r>
      <w:r>
        <w:tab/>
      </w:r>
      <w:r>
        <w:tab/>
      </w:r>
      <w:r>
        <w:tab/>
      </w:r>
    </w:p>
    <w:tbl>
      <w:tblPr>
        <w:tblStyle w:val="TableGrid"/>
        <w:tblW w:w="0" w:type="auto"/>
        <w:tblLook w:val="04A0" w:firstRow="1" w:lastRow="0" w:firstColumn="1" w:lastColumn="0" w:noHBand="0" w:noVBand="1"/>
      </w:tblPr>
      <w:tblGrid>
        <w:gridCol w:w="6515"/>
        <w:gridCol w:w="2835"/>
      </w:tblGrid>
      <w:tr w:rsidR="00D83EE0" w:rsidRPr="00D83EE0" w14:paraId="04752FA4" w14:textId="77777777">
        <w:tc>
          <w:tcPr>
            <w:tcW w:w="6516" w:type="dxa"/>
          </w:tcPr>
          <w:p w14:paraId="37E2B05F" w14:textId="77777777" w:rsidR="00D83EE0" w:rsidRPr="00D83EE0" w:rsidRDefault="00D83EE0" w:rsidP="00002564">
            <w:pPr>
              <w:ind w:firstLine="0"/>
              <w:rPr>
                <w:rFonts w:ascii="Times New Roman" w:eastAsia="Times New Roman" w:hAnsi="Times New Roman" w:cs="Times New Roman"/>
                <w:sz w:val="20"/>
                <w:szCs w:val="20"/>
              </w:rPr>
            </w:pPr>
            <w:r w:rsidRPr="00D83EE0">
              <w:rPr>
                <w:rFonts w:ascii="Times New Roman" w:eastAsia="Times New Roman" w:hAnsi="Times New Roman" w:cs="Times New Roman"/>
                <w:sz w:val="20"/>
                <w:szCs w:val="20"/>
              </w:rPr>
              <w:t>NAME</w:t>
            </w:r>
          </w:p>
        </w:tc>
        <w:tc>
          <w:tcPr>
            <w:tcW w:w="2835" w:type="dxa"/>
          </w:tcPr>
          <w:p w14:paraId="0E94FB31" w14:textId="77777777" w:rsidR="00D83EE0" w:rsidRPr="00D83EE0" w:rsidRDefault="00D83EE0">
            <w:pPr>
              <w:rPr>
                <w:rFonts w:ascii="Times New Roman" w:eastAsia="Times New Roman" w:hAnsi="Times New Roman" w:cs="Times New Roman"/>
                <w:sz w:val="20"/>
                <w:szCs w:val="20"/>
              </w:rPr>
            </w:pPr>
            <w:r w:rsidRPr="00D83EE0">
              <w:rPr>
                <w:rFonts w:ascii="Times New Roman" w:eastAsia="Times New Roman" w:hAnsi="Times New Roman" w:cs="Times New Roman"/>
                <w:sz w:val="20"/>
                <w:szCs w:val="20"/>
              </w:rPr>
              <w:t>TP NUMBER</w:t>
            </w:r>
          </w:p>
        </w:tc>
      </w:tr>
      <w:tr w:rsidR="00D83EE0" w:rsidRPr="00D83EE0" w14:paraId="0A2F5A33" w14:textId="77777777">
        <w:trPr>
          <w:trHeight w:val="319"/>
        </w:trPr>
        <w:tc>
          <w:tcPr>
            <w:tcW w:w="6516" w:type="dxa"/>
          </w:tcPr>
          <w:p w14:paraId="1EB159D5" w14:textId="77777777" w:rsidR="00D83EE0" w:rsidRPr="00D83EE0" w:rsidRDefault="00D83EE0" w:rsidP="00002564">
            <w:pPr>
              <w:ind w:firstLine="0"/>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Lim Eazen</w:t>
            </w:r>
          </w:p>
        </w:tc>
        <w:tc>
          <w:tcPr>
            <w:tcW w:w="2835" w:type="dxa"/>
          </w:tcPr>
          <w:p w14:paraId="14CFFD26" w14:textId="77777777" w:rsidR="00D83EE0" w:rsidRPr="00D83EE0" w:rsidRDefault="00D83EE0">
            <w:pPr>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TP078935</w:t>
            </w:r>
          </w:p>
        </w:tc>
      </w:tr>
      <w:tr w:rsidR="00D83EE0" w:rsidRPr="00D83EE0" w14:paraId="6FFFD33E" w14:textId="77777777">
        <w:tc>
          <w:tcPr>
            <w:tcW w:w="6516" w:type="dxa"/>
          </w:tcPr>
          <w:p w14:paraId="55A3FD44" w14:textId="77777777" w:rsidR="00D83EE0" w:rsidRPr="00D83EE0" w:rsidRDefault="00D83EE0" w:rsidP="00002564">
            <w:pPr>
              <w:ind w:firstLine="0"/>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Tee Ching Ying</w:t>
            </w:r>
          </w:p>
        </w:tc>
        <w:tc>
          <w:tcPr>
            <w:tcW w:w="2835" w:type="dxa"/>
          </w:tcPr>
          <w:p w14:paraId="0F37F006" w14:textId="77777777" w:rsidR="00D83EE0" w:rsidRPr="00D83EE0" w:rsidRDefault="00D83EE0">
            <w:pPr>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TP072694</w:t>
            </w:r>
          </w:p>
        </w:tc>
      </w:tr>
      <w:tr w:rsidR="00D83EE0" w:rsidRPr="00D83EE0" w14:paraId="175D4594" w14:textId="77777777">
        <w:tc>
          <w:tcPr>
            <w:tcW w:w="6516" w:type="dxa"/>
          </w:tcPr>
          <w:p w14:paraId="4457F326" w14:textId="77777777" w:rsidR="00D83EE0" w:rsidRPr="00D83EE0" w:rsidRDefault="00D83EE0" w:rsidP="00002564">
            <w:pPr>
              <w:ind w:firstLine="0"/>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Kaysan Mohamed Rifath</w:t>
            </w:r>
          </w:p>
        </w:tc>
        <w:tc>
          <w:tcPr>
            <w:tcW w:w="2835" w:type="dxa"/>
          </w:tcPr>
          <w:p w14:paraId="7D17DBEE" w14:textId="77777777" w:rsidR="00D83EE0" w:rsidRPr="00D83EE0" w:rsidRDefault="00D83EE0">
            <w:pPr>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TP078588</w:t>
            </w:r>
          </w:p>
        </w:tc>
      </w:tr>
      <w:tr w:rsidR="00D83EE0" w:rsidRPr="00D83EE0" w14:paraId="081CD018" w14:textId="77777777">
        <w:tc>
          <w:tcPr>
            <w:tcW w:w="6516" w:type="dxa"/>
          </w:tcPr>
          <w:p w14:paraId="70430C04" w14:textId="77777777" w:rsidR="00D83EE0" w:rsidRPr="00D83EE0" w:rsidRDefault="00D83EE0" w:rsidP="00002564">
            <w:pPr>
              <w:ind w:firstLine="0"/>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Manreen Kaur A/P Jagjit Singh</w:t>
            </w:r>
          </w:p>
        </w:tc>
        <w:tc>
          <w:tcPr>
            <w:tcW w:w="2835" w:type="dxa"/>
          </w:tcPr>
          <w:p w14:paraId="5730D9B5" w14:textId="77777777" w:rsidR="00D83EE0" w:rsidRPr="00D83EE0" w:rsidRDefault="00D83EE0">
            <w:pPr>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TP071290</w:t>
            </w:r>
          </w:p>
        </w:tc>
      </w:tr>
      <w:tr w:rsidR="00D83EE0" w:rsidRPr="00D83EE0" w14:paraId="296248A0" w14:textId="77777777">
        <w:tc>
          <w:tcPr>
            <w:tcW w:w="6516" w:type="dxa"/>
          </w:tcPr>
          <w:p w14:paraId="5467EC4E" w14:textId="77777777" w:rsidR="00D83EE0" w:rsidRPr="00D83EE0" w:rsidRDefault="00D83EE0" w:rsidP="00002564">
            <w:pPr>
              <w:ind w:firstLine="0"/>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Bakyt Dzholdoshbekov</w:t>
            </w:r>
          </w:p>
        </w:tc>
        <w:tc>
          <w:tcPr>
            <w:tcW w:w="2835" w:type="dxa"/>
          </w:tcPr>
          <w:p w14:paraId="31E14008" w14:textId="77777777" w:rsidR="00D83EE0" w:rsidRPr="00D83EE0" w:rsidRDefault="00D83EE0">
            <w:pPr>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TP071424</w:t>
            </w:r>
          </w:p>
        </w:tc>
      </w:tr>
      <w:tr w:rsidR="00D83EE0" w:rsidRPr="00D83EE0" w14:paraId="7115B82D" w14:textId="77777777">
        <w:tc>
          <w:tcPr>
            <w:tcW w:w="6516" w:type="dxa"/>
          </w:tcPr>
          <w:p w14:paraId="3A88F42C" w14:textId="77777777" w:rsidR="00D83EE0" w:rsidRPr="00D83EE0" w:rsidRDefault="00D83EE0" w:rsidP="00002564">
            <w:pPr>
              <w:ind w:firstLine="0"/>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Denis Lau Yee Hao</w:t>
            </w:r>
          </w:p>
        </w:tc>
        <w:tc>
          <w:tcPr>
            <w:tcW w:w="2835" w:type="dxa"/>
          </w:tcPr>
          <w:p w14:paraId="330C11DA" w14:textId="77777777" w:rsidR="00D83EE0" w:rsidRPr="00D83EE0" w:rsidRDefault="00D83EE0">
            <w:pPr>
              <w:rPr>
                <w:rFonts w:ascii="Times New Roman" w:eastAsia="Times New Roman" w:hAnsi="Times New Roman" w:cs="Times New Roman"/>
                <w:sz w:val="20"/>
                <w:szCs w:val="20"/>
              </w:rPr>
            </w:pPr>
            <w:r w:rsidRPr="00D83EE0">
              <w:rPr>
                <w:rFonts w:ascii="Times New Roman" w:eastAsia="Times New Roman" w:hAnsi="Times New Roman" w:cs="Times New Roman"/>
                <w:color w:val="000000" w:themeColor="text1"/>
                <w:sz w:val="20"/>
                <w:szCs w:val="20"/>
              </w:rPr>
              <w:t>TP078956</w:t>
            </w:r>
          </w:p>
        </w:tc>
      </w:tr>
      <w:tr w:rsidR="00D83EE0" w:rsidRPr="00D83EE0" w14:paraId="368D6E67" w14:textId="77777777">
        <w:trPr>
          <w:trHeight w:val="300"/>
        </w:trPr>
        <w:tc>
          <w:tcPr>
            <w:tcW w:w="6516" w:type="dxa"/>
          </w:tcPr>
          <w:p w14:paraId="69478A56" w14:textId="77777777" w:rsidR="00D83EE0" w:rsidRPr="00D83EE0" w:rsidRDefault="00D83EE0" w:rsidP="00002564">
            <w:pPr>
              <w:ind w:firstLine="0"/>
              <w:rPr>
                <w:rFonts w:ascii="Times New Roman" w:eastAsia="Times New Roman" w:hAnsi="Times New Roman" w:cs="Times New Roman"/>
                <w:color w:val="000000" w:themeColor="text1"/>
                <w:sz w:val="20"/>
                <w:szCs w:val="20"/>
              </w:rPr>
            </w:pPr>
            <w:r w:rsidRPr="00D83EE0">
              <w:rPr>
                <w:rFonts w:ascii="Times New Roman" w:eastAsia="Times New Roman" w:hAnsi="Times New Roman" w:cs="Times New Roman"/>
                <w:color w:val="000000" w:themeColor="text1"/>
                <w:sz w:val="20"/>
                <w:szCs w:val="20"/>
              </w:rPr>
              <w:t>Ruba Munaf hasan al-Shaikh</w:t>
            </w:r>
          </w:p>
        </w:tc>
        <w:tc>
          <w:tcPr>
            <w:tcW w:w="2835" w:type="dxa"/>
          </w:tcPr>
          <w:p w14:paraId="7892E5F9" w14:textId="77777777" w:rsidR="00D83EE0" w:rsidRPr="00D83EE0" w:rsidRDefault="00D83EE0">
            <w:pPr>
              <w:rPr>
                <w:rFonts w:ascii="Times New Roman" w:eastAsia="Times New Roman" w:hAnsi="Times New Roman" w:cs="Times New Roman"/>
                <w:color w:val="000000" w:themeColor="text1"/>
                <w:sz w:val="20"/>
                <w:szCs w:val="20"/>
              </w:rPr>
            </w:pPr>
            <w:r w:rsidRPr="00D83EE0">
              <w:rPr>
                <w:rFonts w:ascii="Times New Roman" w:eastAsia="Times New Roman" w:hAnsi="Times New Roman" w:cs="Times New Roman"/>
                <w:color w:val="000000" w:themeColor="text1"/>
                <w:sz w:val="20"/>
                <w:szCs w:val="20"/>
              </w:rPr>
              <w:t>TP078528</w:t>
            </w:r>
          </w:p>
        </w:tc>
      </w:tr>
      <w:tr w:rsidR="00D83EE0" w:rsidRPr="00D83EE0" w14:paraId="4B781BB9" w14:textId="77777777">
        <w:trPr>
          <w:trHeight w:val="300"/>
        </w:trPr>
        <w:tc>
          <w:tcPr>
            <w:tcW w:w="6516" w:type="dxa"/>
          </w:tcPr>
          <w:p w14:paraId="6AD14373" w14:textId="77777777" w:rsidR="00D83EE0" w:rsidRPr="00D83EE0" w:rsidRDefault="00D83EE0" w:rsidP="00002564">
            <w:pPr>
              <w:ind w:firstLine="0"/>
              <w:rPr>
                <w:rFonts w:ascii="Times New Roman" w:eastAsia="Times New Roman" w:hAnsi="Times New Roman" w:cs="Times New Roman"/>
                <w:color w:val="000000" w:themeColor="text1"/>
                <w:sz w:val="20"/>
                <w:szCs w:val="20"/>
              </w:rPr>
            </w:pPr>
            <w:r w:rsidRPr="00D83EE0">
              <w:rPr>
                <w:rFonts w:ascii="Times New Roman" w:eastAsia="Times New Roman" w:hAnsi="Times New Roman" w:cs="Times New Roman"/>
                <w:color w:val="000000" w:themeColor="text1"/>
                <w:sz w:val="20"/>
                <w:szCs w:val="20"/>
              </w:rPr>
              <w:t>Panov Egor</w:t>
            </w:r>
          </w:p>
        </w:tc>
        <w:tc>
          <w:tcPr>
            <w:tcW w:w="2835" w:type="dxa"/>
          </w:tcPr>
          <w:p w14:paraId="79159167" w14:textId="77777777" w:rsidR="00D83EE0" w:rsidRPr="00D83EE0" w:rsidRDefault="00D83EE0">
            <w:pPr>
              <w:rPr>
                <w:rFonts w:ascii="Times New Roman" w:eastAsia="Times New Roman" w:hAnsi="Times New Roman" w:cs="Times New Roman"/>
                <w:color w:val="000000" w:themeColor="text1"/>
                <w:sz w:val="20"/>
                <w:szCs w:val="20"/>
              </w:rPr>
            </w:pPr>
            <w:r w:rsidRPr="00D83EE0">
              <w:rPr>
                <w:rFonts w:ascii="Times New Roman" w:eastAsia="Times New Roman" w:hAnsi="Times New Roman" w:cs="Times New Roman"/>
                <w:color w:val="000000" w:themeColor="text1"/>
                <w:sz w:val="20"/>
                <w:szCs w:val="20"/>
              </w:rPr>
              <w:t>TP077925</w:t>
            </w:r>
          </w:p>
        </w:tc>
      </w:tr>
      <w:tr w:rsidR="00D83EE0" w:rsidRPr="00D83EE0" w14:paraId="77A1AA29" w14:textId="77777777">
        <w:trPr>
          <w:trHeight w:val="300"/>
        </w:trPr>
        <w:tc>
          <w:tcPr>
            <w:tcW w:w="6516" w:type="dxa"/>
          </w:tcPr>
          <w:p w14:paraId="59CC530F" w14:textId="77777777" w:rsidR="00D83EE0" w:rsidRPr="00D83EE0" w:rsidRDefault="00D83EE0" w:rsidP="00002564">
            <w:pPr>
              <w:ind w:firstLine="0"/>
              <w:rPr>
                <w:rFonts w:ascii="Times New Roman" w:eastAsia="Times New Roman" w:hAnsi="Times New Roman" w:cs="Times New Roman"/>
                <w:color w:val="000000" w:themeColor="text1"/>
                <w:sz w:val="20"/>
                <w:szCs w:val="20"/>
              </w:rPr>
            </w:pPr>
            <w:r w:rsidRPr="00D83EE0">
              <w:rPr>
                <w:rFonts w:ascii="Times New Roman" w:eastAsia="Times New Roman" w:hAnsi="Times New Roman" w:cs="Times New Roman"/>
                <w:color w:val="000000" w:themeColor="text1"/>
                <w:sz w:val="20"/>
                <w:szCs w:val="20"/>
              </w:rPr>
              <w:t>Ami Itabashi</w:t>
            </w:r>
          </w:p>
        </w:tc>
        <w:tc>
          <w:tcPr>
            <w:tcW w:w="2835" w:type="dxa"/>
          </w:tcPr>
          <w:p w14:paraId="0E9B51E6" w14:textId="77777777" w:rsidR="00D83EE0" w:rsidRPr="00D83EE0" w:rsidRDefault="00D83EE0">
            <w:pPr>
              <w:rPr>
                <w:rFonts w:ascii="Times New Roman" w:eastAsia="Times New Roman" w:hAnsi="Times New Roman" w:cs="Times New Roman"/>
                <w:color w:val="000000" w:themeColor="text1"/>
                <w:sz w:val="20"/>
                <w:szCs w:val="20"/>
              </w:rPr>
            </w:pPr>
            <w:r w:rsidRPr="00D83EE0">
              <w:rPr>
                <w:rFonts w:ascii="Times New Roman" w:eastAsia="Times New Roman" w:hAnsi="Times New Roman" w:cs="Times New Roman"/>
                <w:color w:val="000000" w:themeColor="text1"/>
                <w:sz w:val="20"/>
                <w:szCs w:val="20"/>
              </w:rPr>
              <w:t>TP074946</w:t>
            </w:r>
          </w:p>
        </w:tc>
      </w:tr>
      <w:tr w:rsidR="362D21E2" w14:paraId="1CDA50CA" w14:textId="77777777" w:rsidTr="362D21E2">
        <w:trPr>
          <w:trHeight w:val="300"/>
        </w:trPr>
        <w:tc>
          <w:tcPr>
            <w:tcW w:w="6515" w:type="dxa"/>
          </w:tcPr>
          <w:p w14:paraId="403E3D88" w14:textId="54053E31" w:rsidR="362D21E2" w:rsidRDefault="64E00234" w:rsidP="362D21E2">
            <w:pPr>
              <w:ind w:firstLine="0"/>
              <w:rPr>
                <w:rFonts w:ascii="Times New Roman" w:eastAsia="Times New Roman" w:hAnsi="Times New Roman" w:cs="Times New Roman"/>
                <w:color w:val="000000" w:themeColor="text1"/>
                <w:sz w:val="20"/>
                <w:szCs w:val="20"/>
              </w:rPr>
            </w:pPr>
            <w:r w:rsidRPr="043C71C4">
              <w:rPr>
                <w:rFonts w:ascii="Times New Roman" w:eastAsia="Times New Roman" w:hAnsi="Times New Roman" w:cs="Times New Roman"/>
                <w:color w:val="000000" w:themeColor="text1"/>
                <w:sz w:val="20"/>
                <w:szCs w:val="20"/>
              </w:rPr>
              <w:t>Emerson</w:t>
            </w:r>
            <w:r w:rsidR="7B3FE3A6" w:rsidRPr="5816C733">
              <w:rPr>
                <w:rFonts w:ascii="Times New Roman" w:eastAsia="Times New Roman" w:hAnsi="Times New Roman" w:cs="Times New Roman"/>
                <w:color w:val="000000" w:themeColor="text1"/>
                <w:sz w:val="20"/>
                <w:szCs w:val="20"/>
              </w:rPr>
              <w:t xml:space="preserve"> </w:t>
            </w:r>
            <w:r w:rsidR="7B3FE3A6" w:rsidRPr="20FE6C6A">
              <w:rPr>
                <w:rFonts w:ascii="Times New Roman" w:eastAsia="Times New Roman" w:hAnsi="Times New Roman" w:cs="Times New Roman"/>
                <w:color w:val="000000" w:themeColor="text1"/>
                <w:sz w:val="20"/>
                <w:szCs w:val="20"/>
              </w:rPr>
              <w:t>Ramos Arellano</w:t>
            </w:r>
          </w:p>
        </w:tc>
        <w:tc>
          <w:tcPr>
            <w:tcW w:w="2835" w:type="dxa"/>
          </w:tcPr>
          <w:p w14:paraId="372A1F2A" w14:textId="08AEDC49" w:rsidR="362D21E2" w:rsidRDefault="64E00234" w:rsidP="362D21E2">
            <w:pPr>
              <w:rPr>
                <w:rFonts w:ascii="Times New Roman" w:eastAsia="Times New Roman" w:hAnsi="Times New Roman" w:cs="Times New Roman"/>
                <w:color w:val="000000" w:themeColor="text1"/>
                <w:sz w:val="20"/>
                <w:szCs w:val="20"/>
              </w:rPr>
            </w:pPr>
            <w:r w:rsidRPr="1F535970">
              <w:rPr>
                <w:rFonts w:ascii="Times New Roman" w:eastAsia="Times New Roman" w:hAnsi="Times New Roman" w:cs="Times New Roman"/>
                <w:color w:val="000000" w:themeColor="text1"/>
                <w:sz w:val="20"/>
                <w:szCs w:val="20"/>
              </w:rPr>
              <w:t>TP</w:t>
            </w:r>
            <w:r w:rsidR="50FD1C45" w:rsidRPr="1F535970">
              <w:rPr>
                <w:rFonts w:ascii="Times New Roman" w:eastAsia="Times New Roman" w:hAnsi="Times New Roman" w:cs="Times New Roman"/>
                <w:color w:val="000000" w:themeColor="text1"/>
                <w:sz w:val="20"/>
                <w:szCs w:val="20"/>
              </w:rPr>
              <w:t>072095</w:t>
            </w:r>
          </w:p>
        </w:tc>
      </w:tr>
    </w:tbl>
    <w:p w14:paraId="087ED3B1" w14:textId="77777777" w:rsidR="00467E19" w:rsidRDefault="00467E19" w:rsidP="55AC76AC">
      <w:pPr>
        <w:pStyle w:val="SectionTitle"/>
        <w:ind w:left="3600" w:firstLine="720"/>
        <w:jc w:val="left"/>
      </w:pPr>
    </w:p>
    <w:p w14:paraId="0CD499E0" w14:textId="53506264" w:rsidR="00E8063B" w:rsidRDefault="0019526D" w:rsidP="009A636C">
      <w:pPr>
        <w:pStyle w:val="SectionTitle"/>
      </w:pPr>
      <w:r w:rsidRPr="00871B74">
        <w:t>Table of Contents</w:t>
      </w:r>
    </w:p>
    <w:sdt>
      <w:sdtPr>
        <w:rPr>
          <w:b w:val="0"/>
          <w:i/>
        </w:rPr>
        <w:id w:val="2134437095"/>
        <w:docPartObj>
          <w:docPartGallery w:val="Table of Contents"/>
          <w:docPartUnique/>
        </w:docPartObj>
      </w:sdtPr>
      <w:sdtEndPr>
        <w:rPr>
          <w:bCs w:val="0"/>
          <w:iCs/>
        </w:rPr>
      </w:sdtEndPr>
      <w:sdtContent>
        <w:p w14:paraId="0FD3ED1F" w14:textId="0FB508A9" w:rsidR="00E8063B" w:rsidRDefault="00717A9B" w:rsidP="0078434A">
          <w:pPr>
            <w:pStyle w:val="TOC1"/>
            <w:tabs>
              <w:tab w:val="right" w:leader="dot" w:pos="9360"/>
            </w:tabs>
            <w:spacing w:line="360" w:lineRule="auto"/>
            <w:rPr>
              <w:rStyle w:val="Hyperlink"/>
              <w:noProof/>
              <w:kern w:val="2"/>
              <w:lang w:eastAsia="zh-CN"/>
              <w14:ligatures w14:val="standardContextual"/>
            </w:rPr>
          </w:pPr>
          <w:r>
            <w:fldChar w:fldCharType="begin"/>
          </w:r>
          <w:r w:rsidR="00BD631C">
            <w:instrText>TOC \o "1-3" \h \z \u</w:instrText>
          </w:r>
          <w:r>
            <w:fldChar w:fldCharType="separate"/>
          </w:r>
          <w:hyperlink w:anchor="_Toc444189098">
            <w:r w:rsidR="1CFFE24D" w:rsidRPr="1CFFE24D">
              <w:rPr>
                <w:rStyle w:val="Hyperlink"/>
                <w:noProof/>
              </w:rPr>
              <w:t>Limited Language (Manreen &amp; Denis)</w:t>
            </w:r>
            <w:r w:rsidR="00BD631C">
              <w:rPr>
                <w:noProof/>
              </w:rPr>
              <w:tab/>
            </w:r>
            <w:r w:rsidR="00BD631C">
              <w:rPr>
                <w:noProof/>
              </w:rPr>
              <w:fldChar w:fldCharType="begin"/>
            </w:r>
            <w:r w:rsidR="00BD631C">
              <w:rPr>
                <w:noProof/>
              </w:rPr>
              <w:instrText>PAGEREF _Toc444189098 \h</w:instrText>
            </w:r>
            <w:r w:rsidR="00BD631C">
              <w:rPr>
                <w:noProof/>
              </w:rPr>
            </w:r>
            <w:r w:rsidR="00BD631C">
              <w:rPr>
                <w:noProof/>
              </w:rPr>
              <w:fldChar w:fldCharType="separate"/>
            </w:r>
            <w:r w:rsidR="00D93D16">
              <w:rPr>
                <w:noProof/>
              </w:rPr>
              <w:t>4</w:t>
            </w:r>
            <w:r w:rsidR="00BD631C">
              <w:rPr>
                <w:noProof/>
              </w:rPr>
              <w:fldChar w:fldCharType="end"/>
            </w:r>
          </w:hyperlink>
        </w:p>
        <w:p w14:paraId="503C83A5" w14:textId="16E36A16"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1615505110">
            <w:r w:rsidR="1CFFE24D" w:rsidRPr="1CFFE24D">
              <w:rPr>
                <w:rStyle w:val="Hyperlink"/>
                <w:noProof/>
              </w:rPr>
              <w:t>Issue:</w:t>
            </w:r>
            <w:r w:rsidR="00717A9B">
              <w:rPr>
                <w:noProof/>
              </w:rPr>
              <w:tab/>
            </w:r>
            <w:r w:rsidR="00717A9B">
              <w:rPr>
                <w:noProof/>
              </w:rPr>
              <w:fldChar w:fldCharType="begin"/>
            </w:r>
            <w:r w:rsidR="00717A9B">
              <w:rPr>
                <w:noProof/>
              </w:rPr>
              <w:instrText>PAGEREF _Toc1615505110 \h</w:instrText>
            </w:r>
            <w:r w:rsidR="00717A9B">
              <w:rPr>
                <w:noProof/>
              </w:rPr>
            </w:r>
            <w:r w:rsidR="00717A9B">
              <w:rPr>
                <w:noProof/>
              </w:rPr>
              <w:fldChar w:fldCharType="separate"/>
            </w:r>
            <w:r w:rsidR="00D93D16">
              <w:rPr>
                <w:noProof/>
              </w:rPr>
              <w:t>4</w:t>
            </w:r>
            <w:r w:rsidR="00717A9B">
              <w:rPr>
                <w:noProof/>
              </w:rPr>
              <w:fldChar w:fldCharType="end"/>
            </w:r>
          </w:hyperlink>
        </w:p>
        <w:p w14:paraId="3C93326C" w14:textId="2247643D"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2084346100">
            <w:r w:rsidR="1CFFE24D" w:rsidRPr="1CFFE24D">
              <w:rPr>
                <w:rStyle w:val="Hyperlink"/>
                <w:noProof/>
              </w:rPr>
              <w:t>Solution:</w:t>
            </w:r>
            <w:r w:rsidR="00717A9B">
              <w:rPr>
                <w:noProof/>
              </w:rPr>
              <w:tab/>
            </w:r>
            <w:r w:rsidR="00717A9B">
              <w:rPr>
                <w:noProof/>
              </w:rPr>
              <w:fldChar w:fldCharType="begin"/>
            </w:r>
            <w:r w:rsidR="00717A9B">
              <w:rPr>
                <w:noProof/>
              </w:rPr>
              <w:instrText>PAGEREF _Toc2084346100 \h</w:instrText>
            </w:r>
            <w:r w:rsidR="00717A9B">
              <w:rPr>
                <w:noProof/>
              </w:rPr>
            </w:r>
            <w:r w:rsidR="00717A9B">
              <w:rPr>
                <w:noProof/>
              </w:rPr>
              <w:fldChar w:fldCharType="separate"/>
            </w:r>
            <w:r w:rsidR="00D93D16">
              <w:rPr>
                <w:noProof/>
              </w:rPr>
              <w:t>5</w:t>
            </w:r>
            <w:r w:rsidR="00717A9B">
              <w:rPr>
                <w:noProof/>
              </w:rPr>
              <w:fldChar w:fldCharType="end"/>
            </w:r>
          </w:hyperlink>
        </w:p>
        <w:p w14:paraId="76023F22" w14:textId="00435591"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1555065084">
            <w:r w:rsidR="1CFFE24D" w:rsidRPr="1CFFE24D">
              <w:rPr>
                <w:rStyle w:val="Hyperlink"/>
                <w:noProof/>
              </w:rPr>
              <w:t>Benchmark – HUGO BOSS</w:t>
            </w:r>
            <w:r w:rsidR="00717A9B">
              <w:rPr>
                <w:noProof/>
              </w:rPr>
              <w:tab/>
            </w:r>
            <w:r w:rsidR="00717A9B">
              <w:rPr>
                <w:noProof/>
              </w:rPr>
              <w:fldChar w:fldCharType="begin"/>
            </w:r>
            <w:r w:rsidR="00717A9B">
              <w:rPr>
                <w:noProof/>
              </w:rPr>
              <w:instrText>PAGEREF _Toc1555065084 \h</w:instrText>
            </w:r>
            <w:r w:rsidR="00717A9B">
              <w:rPr>
                <w:noProof/>
              </w:rPr>
            </w:r>
            <w:r w:rsidR="00717A9B">
              <w:rPr>
                <w:noProof/>
              </w:rPr>
              <w:fldChar w:fldCharType="separate"/>
            </w:r>
            <w:r w:rsidR="00D93D16">
              <w:rPr>
                <w:noProof/>
              </w:rPr>
              <w:t>7</w:t>
            </w:r>
            <w:r w:rsidR="00717A9B">
              <w:rPr>
                <w:noProof/>
              </w:rPr>
              <w:fldChar w:fldCharType="end"/>
            </w:r>
          </w:hyperlink>
        </w:p>
        <w:p w14:paraId="4F3CFCC1" w14:textId="79287864" w:rsidR="00E8063B" w:rsidRDefault="001E2E6A" w:rsidP="0078434A">
          <w:pPr>
            <w:pStyle w:val="TOC1"/>
            <w:tabs>
              <w:tab w:val="right" w:leader="dot" w:pos="9360"/>
            </w:tabs>
            <w:spacing w:line="360" w:lineRule="auto"/>
            <w:rPr>
              <w:rStyle w:val="Hyperlink"/>
              <w:noProof/>
              <w:kern w:val="2"/>
              <w:lang w:eastAsia="zh-CN"/>
              <w14:ligatures w14:val="standardContextual"/>
            </w:rPr>
          </w:pPr>
          <w:hyperlink w:anchor="_Toc1273413142">
            <w:r w:rsidR="1CFFE24D" w:rsidRPr="1CFFE24D">
              <w:rPr>
                <w:rStyle w:val="Hyperlink"/>
                <w:noProof/>
              </w:rPr>
              <w:t>No Chat box on Home Page (Eazen &amp; Kaysan)</w:t>
            </w:r>
            <w:r w:rsidR="00717A9B">
              <w:rPr>
                <w:noProof/>
              </w:rPr>
              <w:tab/>
            </w:r>
            <w:r w:rsidR="00717A9B">
              <w:rPr>
                <w:noProof/>
              </w:rPr>
              <w:fldChar w:fldCharType="begin"/>
            </w:r>
            <w:r w:rsidR="00717A9B">
              <w:rPr>
                <w:noProof/>
              </w:rPr>
              <w:instrText>PAGEREF _Toc1273413142 \h</w:instrText>
            </w:r>
            <w:r w:rsidR="00717A9B">
              <w:rPr>
                <w:noProof/>
              </w:rPr>
            </w:r>
            <w:r w:rsidR="00717A9B">
              <w:rPr>
                <w:noProof/>
              </w:rPr>
              <w:fldChar w:fldCharType="separate"/>
            </w:r>
            <w:r w:rsidR="00D93D16">
              <w:rPr>
                <w:noProof/>
              </w:rPr>
              <w:t>8</w:t>
            </w:r>
            <w:r w:rsidR="00717A9B">
              <w:rPr>
                <w:noProof/>
              </w:rPr>
              <w:fldChar w:fldCharType="end"/>
            </w:r>
          </w:hyperlink>
        </w:p>
        <w:p w14:paraId="71B94643" w14:textId="2DCA8495"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1321919083">
            <w:r w:rsidR="1CFFE24D" w:rsidRPr="1CFFE24D">
              <w:rPr>
                <w:rStyle w:val="Hyperlink"/>
                <w:noProof/>
              </w:rPr>
              <w:t>Issue:</w:t>
            </w:r>
            <w:r w:rsidR="00717A9B">
              <w:rPr>
                <w:noProof/>
              </w:rPr>
              <w:tab/>
            </w:r>
            <w:r w:rsidR="00717A9B">
              <w:rPr>
                <w:noProof/>
              </w:rPr>
              <w:fldChar w:fldCharType="begin"/>
            </w:r>
            <w:r w:rsidR="00717A9B">
              <w:rPr>
                <w:noProof/>
              </w:rPr>
              <w:instrText>PAGEREF _Toc1321919083 \h</w:instrText>
            </w:r>
            <w:r w:rsidR="00717A9B">
              <w:rPr>
                <w:noProof/>
              </w:rPr>
            </w:r>
            <w:r w:rsidR="00717A9B">
              <w:rPr>
                <w:noProof/>
              </w:rPr>
              <w:fldChar w:fldCharType="separate"/>
            </w:r>
            <w:r w:rsidR="00D93D16">
              <w:rPr>
                <w:noProof/>
              </w:rPr>
              <w:t>8</w:t>
            </w:r>
            <w:r w:rsidR="00717A9B">
              <w:rPr>
                <w:noProof/>
              </w:rPr>
              <w:fldChar w:fldCharType="end"/>
            </w:r>
          </w:hyperlink>
        </w:p>
        <w:p w14:paraId="6BC9637C" w14:textId="66EC608F"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425853164">
            <w:r w:rsidR="1CFFE24D" w:rsidRPr="1CFFE24D">
              <w:rPr>
                <w:rStyle w:val="Hyperlink"/>
                <w:noProof/>
              </w:rPr>
              <w:t>Solution:</w:t>
            </w:r>
            <w:r w:rsidR="00717A9B">
              <w:rPr>
                <w:noProof/>
              </w:rPr>
              <w:tab/>
            </w:r>
            <w:r w:rsidR="00717A9B">
              <w:rPr>
                <w:noProof/>
              </w:rPr>
              <w:fldChar w:fldCharType="begin"/>
            </w:r>
            <w:r w:rsidR="00717A9B">
              <w:rPr>
                <w:noProof/>
              </w:rPr>
              <w:instrText>PAGEREF _Toc425853164 \h</w:instrText>
            </w:r>
            <w:r w:rsidR="00717A9B">
              <w:rPr>
                <w:noProof/>
              </w:rPr>
            </w:r>
            <w:r w:rsidR="00717A9B">
              <w:rPr>
                <w:noProof/>
              </w:rPr>
              <w:fldChar w:fldCharType="separate"/>
            </w:r>
            <w:r w:rsidR="00D93D16">
              <w:rPr>
                <w:noProof/>
              </w:rPr>
              <w:t>9</w:t>
            </w:r>
            <w:r w:rsidR="00717A9B">
              <w:rPr>
                <w:noProof/>
              </w:rPr>
              <w:fldChar w:fldCharType="end"/>
            </w:r>
          </w:hyperlink>
        </w:p>
        <w:p w14:paraId="27FA82A9" w14:textId="7F70EBAB"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2061875650">
            <w:r w:rsidR="1CFFE24D" w:rsidRPr="1CFFE24D">
              <w:rPr>
                <w:rStyle w:val="Hyperlink"/>
                <w:noProof/>
              </w:rPr>
              <w:t>Benchmark – Cotton On</w:t>
            </w:r>
            <w:r w:rsidR="00717A9B">
              <w:rPr>
                <w:noProof/>
              </w:rPr>
              <w:tab/>
            </w:r>
            <w:r w:rsidR="00717A9B">
              <w:rPr>
                <w:noProof/>
              </w:rPr>
              <w:fldChar w:fldCharType="begin"/>
            </w:r>
            <w:r w:rsidR="00717A9B">
              <w:rPr>
                <w:noProof/>
              </w:rPr>
              <w:instrText>PAGEREF _Toc2061875650 \h</w:instrText>
            </w:r>
            <w:r w:rsidR="00717A9B">
              <w:rPr>
                <w:noProof/>
              </w:rPr>
            </w:r>
            <w:r w:rsidR="00717A9B">
              <w:rPr>
                <w:noProof/>
              </w:rPr>
              <w:fldChar w:fldCharType="separate"/>
            </w:r>
            <w:r w:rsidR="00D93D16">
              <w:rPr>
                <w:noProof/>
              </w:rPr>
              <w:t>10</w:t>
            </w:r>
            <w:r w:rsidR="00717A9B">
              <w:rPr>
                <w:noProof/>
              </w:rPr>
              <w:fldChar w:fldCharType="end"/>
            </w:r>
          </w:hyperlink>
        </w:p>
        <w:p w14:paraId="5073558D" w14:textId="1D8D5399" w:rsidR="00E8063B" w:rsidRDefault="001E2E6A" w:rsidP="0078434A">
          <w:pPr>
            <w:pStyle w:val="TOC1"/>
            <w:tabs>
              <w:tab w:val="right" w:leader="dot" w:pos="9360"/>
            </w:tabs>
            <w:spacing w:line="360" w:lineRule="auto"/>
            <w:rPr>
              <w:rStyle w:val="Hyperlink"/>
              <w:noProof/>
              <w:kern w:val="2"/>
              <w:lang w:eastAsia="zh-CN"/>
              <w14:ligatures w14:val="standardContextual"/>
            </w:rPr>
          </w:pPr>
          <w:hyperlink w:anchor="_Toc83447668">
            <w:r w:rsidR="1CFFE24D" w:rsidRPr="1CFFE24D">
              <w:rPr>
                <w:rStyle w:val="Hyperlink"/>
                <w:noProof/>
              </w:rPr>
              <w:t>No Log Out Button (Ching Ying &amp; Emerson)</w:t>
            </w:r>
            <w:r w:rsidR="00717A9B">
              <w:rPr>
                <w:noProof/>
              </w:rPr>
              <w:tab/>
            </w:r>
            <w:r w:rsidR="00717A9B">
              <w:rPr>
                <w:noProof/>
              </w:rPr>
              <w:fldChar w:fldCharType="begin"/>
            </w:r>
            <w:r w:rsidR="00717A9B">
              <w:rPr>
                <w:noProof/>
              </w:rPr>
              <w:instrText>PAGEREF _Toc83447668 \h</w:instrText>
            </w:r>
            <w:r w:rsidR="00717A9B">
              <w:rPr>
                <w:noProof/>
              </w:rPr>
            </w:r>
            <w:r w:rsidR="00717A9B">
              <w:rPr>
                <w:noProof/>
              </w:rPr>
              <w:fldChar w:fldCharType="separate"/>
            </w:r>
            <w:r w:rsidR="00D93D16">
              <w:rPr>
                <w:noProof/>
              </w:rPr>
              <w:t>11</w:t>
            </w:r>
            <w:r w:rsidR="00717A9B">
              <w:rPr>
                <w:noProof/>
              </w:rPr>
              <w:fldChar w:fldCharType="end"/>
            </w:r>
          </w:hyperlink>
        </w:p>
        <w:p w14:paraId="73A5D8FD" w14:textId="27C6DCCC"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1204781981">
            <w:r w:rsidR="1CFFE24D" w:rsidRPr="1CFFE24D">
              <w:rPr>
                <w:rStyle w:val="Hyperlink"/>
                <w:noProof/>
              </w:rPr>
              <w:t>Issue:</w:t>
            </w:r>
            <w:r w:rsidR="00717A9B">
              <w:rPr>
                <w:noProof/>
              </w:rPr>
              <w:tab/>
            </w:r>
            <w:r w:rsidR="00717A9B">
              <w:rPr>
                <w:noProof/>
              </w:rPr>
              <w:fldChar w:fldCharType="begin"/>
            </w:r>
            <w:r w:rsidR="00717A9B">
              <w:rPr>
                <w:noProof/>
              </w:rPr>
              <w:instrText>PAGEREF _Toc1204781981 \h</w:instrText>
            </w:r>
            <w:r w:rsidR="00717A9B">
              <w:rPr>
                <w:noProof/>
              </w:rPr>
            </w:r>
            <w:r w:rsidR="00717A9B">
              <w:rPr>
                <w:noProof/>
              </w:rPr>
              <w:fldChar w:fldCharType="separate"/>
            </w:r>
            <w:r w:rsidR="00D93D16">
              <w:rPr>
                <w:noProof/>
              </w:rPr>
              <w:t>11</w:t>
            </w:r>
            <w:r w:rsidR="00717A9B">
              <w:rPr>
                <w:noProof/>
              </w:rPr>
              <w:fldChar w:fldCharType="end"/>
            </w:r>
          </w:hyperlink>
        </w:p>
        <w:p w14:paraId="3C8248CA" w14:textId="2D67BBF5"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674595134">
            <w:r w:rsidR="1CFFE24D" w:rsidRPr="1CFFE24D">
              <w:rPr>
                <w:rStyle w:val="Hyperlink"/>
                <w:noProof/>
              </w:rPr>
              <w:t>Solution:</w:t>
            </w:r>
            <w:r w:rsidR="00717A9B">
              <w:rPr>
                <w:noProof/>
              </w:rPr>
              <w:tab/>
            </w:r>
            <w:r w:rsidR="00717A9B">
              <w:rPr>
                <w:noProof/>
              </w:rPr>
              <w:fldChar w:fldCharType="begin"/>
            </w:r>
            <w:r w:rsidR="00717A9B">
              <w:rPr>
                <w:noProof/>
              </w:rPr>
              <w:instrText>PAGEREF _Toc674595134 \h</w:instrText>
            </w:r>
            <w:r w:rsidR="00717A9B">
              <w:rPr>
                <w:noProof/>
              </w:rPr>
            </w:r>
            <w:r w:rsidR="00717A9B">
              <w:rPr>
                <w:noProof/>
              </w:rPr>
              <w:fldChar w:fldCharType="separate"/>
            </w:r>
            <w:r w:rsidR="00D93D16">
              <w:rPr>
                <w:noProof/>
              </w:rPr>
              <w:t>12</w:t>
            </w:r>
            <w:r w:rsidR="00717A9B">
              <w:rPr>
                <w:noProof/>
              </w:rPr>
              <w:fldChar w:fldCharType="end"/>
            </w:r>
          </w:hyperlink>
        </w:p>
        <w:p w14:paraId="6D2F2FFE" w14:textId="0A3247FC"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378054206">
            <w:r w:rsidR="1CFFE24D" w:rsidRPr="1CFFE24D">
              <w:rPr>
                <w:rStyle w:val="Hyperlink"/>
                <w:noProof/>
              </w:rPr>
              <w:t>Benchmark – UNIQLO</w:t>
            </w:r>
            <w:r w:rsidR="00717A9B">
              <w:rPr>
                <w:noProof/>
              </w:rPr>
              <w:tab/>
            </w:r>
            <w:r w:rsidR="00717A9B">
              <w:rPr>
                <w:noProof/>
              </w:rPr>
              <w:fldChar w:fldCharType="begin"/>
            </w:r>
            <w:r w:rsidR="00717A9B">
              <w:rPr>
                <w:noProof/>
              </w:rPr>
              <w:instrText>PAGEREF _Toc378054206 \h</w:instrText>
            </w:r>
            <w:r w:rsidR="00717A9B">
              <w:rPr>
                <w:noProof/>
              </w:rPr>
            </w:r>
            <w:r w:rsidR="00717A9B">
              <w:rPr>
                <w:noProof/>
              </w:rPr>
              <w:fldChar w:fldCharType="separate"/>
            </w:r>
            <w:r w:rsidR="00D93D16">
              <w:rPr>
                <w:noProof/>
              </w:rPr>
              <w:t>14</w:t>
            </w:r>
            <w:r w:rsidR="00717A9B">
              <w:rPr>
                <w:noProof/>
              </w:rPr>
              <w:fldChar w:fldCharType="end"/>
            </w:r>
          </w:hyperlink>
        </w:p>
        <w:p w14:paraId="46510F78" w14:textId="4CF95954" w:rsidR="00E8063B" w:rsidRDefault="001E2E6A" w:rsidP="0078434A">
          <w:pPr>
            <w:pStyle w:val="TOC1"/>
            <w:tabs>
              <w:tab w:val="right" w:leader="dot" w:pos="9360"/>
            </w:tabs>
            <w:spacing w:line="360" w:lineRule="auto"/>
            <w:rPr>
              <w:rStyle w:val="Hyperlink"/>
              <w:noProof/>
              <w:kern w:val="2"/>
              <w:lang w:eastAsia="zh-CN"/>
              <w14:ligatures w14:val="standardContextual"/>
            </w:rPr>
          </w:pPr>
          <w:hyperlink w:anchor="_Toc1641204079">
            <w:r w:rsidR="1CFFE24D" w:rsidRPr="1CFFE24D">
              <w:rPr>
                <w:rStyle w:val="Hyperlink"/>
                <w:noProof/>
              </w:rPr>
              <w:t>No Call-to-Action Button (Ami &amp; Egor)</w:t>
            </w:r>
            <w:r w:rsidR="00717A9B">
              <w:rPr>
                <w:noProof/>
              </w:rPr>
              <w:tab/>
            </w:r>
            <w:r w:rsidR="00717A9B">
              <w:rPr>
                <w:noProof/>
              </w:rPr>
              <w:fldChar w:fldCharType="begin"/>
            </w:r>
            <w:r w:rsidR="00717A9B">
              <w:rPr>
                <w:noProof/>
              </w:rPr>
              <w:instrText>PAGEREF _Toc1641204079 \h</w:instrText>
            </w:r>
            <w:r w:rsidR="00717A9B">
              <w:rPr>
                <w:noProof/>
              </w:rPr>
            </w:r>
            <w:r w:rsidR="00717A9B">
              <w:rPr>
                <w:noProof/>
              </w:rPr>
              <w:fldChar w:fldCharType="separate"/>
            </w:r>
            <w:r w:rsidR="00D93D16">
              <w:rPr>
                <w:noProof/>
              </w:rPr>
              <w:t>14</w:t>
            </w:r>
            <w:r w:rsidR="00717A9B">
              <w:rPr>
                <w:noProof/>
              </w:rPr>
              <w:fldChar w:fldCharType="end"/>
            </w:r>
          </w:hyperlink>
        </w:p>
        <w:p w14:paraId="2ECB5386" w14:textId="18C2E0AB"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845229923">
            <w:r w:rsidR="1CFFE24D" w:rsidRPr="1CFFE24D">
              <w:rPr>
                <w:rStyle w:val="Hyperlink"/>
                <w:noProof/>
              </w:rPr>
              <w:t>Issue:</w:t>
            </w:r>
            <w:r w:rsidR="00717A9B">
              <w:rPr>
                <w:noProof/>
              </w:rPr>
              <w:tab/>
            </w:r>
            <w:r w:rsidR="00717A9B">
              <w:rPr>
                <w:noProof/>
              </w:rPr>
              <w:fldChar w:fldCharType="begin"/>
            </w:r>
            <w:r w:rsidR="00717A9B">
              <w:rPr>
                <w:noProof/>
              </w:rPr>
              <w:instrText>PAGEREF _Toc845229923 \h</w:instrText>
            </w:r>
            <w:r w:rsidR="00717A9B">
              <w:rPr>
                <w:noProof/>
              </w:rPr>
            </w:r>
            <w:r w:rsidR="00717A9B">
              <w:rPr>
                <w:noProof/>
              </w:rPr>
              <w:fldChar w:fldCharType="separate"/>
            </w:r>
            <w:r w:rsidR="00D93D16">
              <w:rPr>
                <w:noProof/>
              </w:rPr>
              <w:t>14</w:t>
            </w:r>
            <w:r w:rsidR="00717A9B">
              <w:rPr>
                <w:noProof/>
              </w:rPr>
              <w:fldChar w:fldCharType="end"/>
            </w:r>
          </w:hyperlink>
        </w:p>
        <w:p w14:paraId="495008DB" w14:textId="214AF7CD" w:rsidR="00E8063B" w:rsidRDefault="001E2E6A" w:rsidP="0078434A">
          <w:pPr>
            <w:pStyle w:val="TOC3"/>
            <w:tabs>
              <w:tab w:val="right" w:leader="dot" w:pos="9360"/>
            </w:tabs>
            <w:spacing w:line="360" w:lineRule="auto"/>
            <w:rPr>
              <w:rStyle w:val="Hyperlink"/>
              <w:noProof/>
              <w:kern w:val="2"/>
              <w:lang w:eastAsia="zh-CN"/>
              <w14:ligatures w14:val="standardContextual"/>
            </w:rPr>
          </w:pPr>
          <w:hyperlink w:anchor="_Toc800194675">
            <w:r w:rsidR="1CFFE24D" w:rsidRPr="1CFFE24D">
              <w:rPr>
                <w:rStyle w:val="Hyperlink"/>
                <w:noProof/>
              </w:rPr>
              <w:t>Difficult to achieve goals:</w:t>
            </w:r>
            <w:r w:rsidR="00717A9B">
              <w:rPr>
                <w:noProof/>
              </w:rPr>
              <w:tab/>
            </w:r>
            <w:r w:rsidR="00717A9B">
              <w:rPr>
                <w:noProof/>
              </w:rPr>
              <w:fldChar w:fldCharType="begin"/>
            </w:r>
            <w:r w:rsidR="00717A9B">
              <w:rPr>
                <w:noProof/>
              </w:rPr>
              <w:instrText>PAGEREF _Toc800194675 \h</w:instrText>
            </w:r>
            <w:r w:rsidR="00717A9B">
              <w:rPr>
                <w:noProof/>
              </w:rPr>
            </w:r>
            <w:r w:rsidR="00717A9B">
              <w:rPr>
                <w:noProof/>
              </w:rPr>
              <w:fldChar w:fldCharType="separate"/>
            </w:r>
            <w:r w:rsidR="00D93D16">
              <w:rPr>
                <w:noProof/>
              </w:rPr>
              <w:t>14</w:t>
            </w:r>
            <w:r w:rsidR="00717A9B">
              <w:rPr>
                <w:noProof/>
              </w:rPr>
              <w:fldChar w:fldCharType="end"/>
            </w:r>
          </w:hyperlink>
        </w:p>
        <w:p w14:paraId="1E7096D9" w14:textId="24C63130" w:rsidR="00E8063B" w:rsidRDefault="001E2E6A" w:rsidP="0078434A">
          <w:pPr>
            <w:pStyle w:val="TOC3"/>
            <w:tabs>
              <w:tab w:val="right" w:leader="dot" w:pos="9360"/>
            </w:tabs>
            <w:spacing w:line="360" w:lineRule="auto"/>
            <w:rPr>
              <w:rStyle w:val="Hyperlink"/>
              <w:noProof/>
              <w:kern w:val="2"/>
              <w:lang w:eastAsia="zh-CN"/>
              <w14:ligatures w14:val="standardContextual"/>
            </w:rPr>
          </w:pPr>
          <w:hyperlink w:anchor="_Toc1850536180">
            <w:r w:rsidR="1CFFE24D" w:rsidRPr="1CFFE24D">
              <w:rPr>
                <w:rStyle w:val="Hyperlink"/>
                <w:noProof/>
              </w:rPr>
              <w:t>Lack of information:</w:t>
            </w:r>
            <w:r w:rsidR="00717A9B">
              <w:rPr>
                <w:noProof/>
              </w:rPr>
              <w:tab/>
            </w:r>
            <w:r w:rsidR="00717A9B">
              <w:rPr>
                <w:noProof/>
              </w:rPr>
              <w:fldChar w:fldCharType="begin"/>
            </w:r>
            <w:r w:rsidR="00717A9B">
              <w:rPr>
                <w:noProof/>
              </w:rPr>
              <w:instrText>PAGEREF _Toc1850536180 \h</w:instrText>
            </w:r>
            <w:r w:rsidR="00717A9B">
              <w:rPr>
                <w:noProof/>
              </w:rPr>
            </w:r>
            <w:r w:rsidR="00717A9B">
              <w:rPr>
                <w:noProof/>
              </w:rPr>
              <w:fldChar w:fldCharType="separate"/>
            </w:r>
            <w:r w:rsidR="00D93D16">
              <w:rPr>
                <w:noProof/>
              </w:rPr>
              <w:t>15</w:t>
            </w:r>
            <w:r w:rsidR="00717A9B">
              <w:rPr>
                <w:noProof/>
              </w:rPr>
              <w:fldChar w:fldCharType="end"/>
            </w:r>
          </w:hyperlink>
        </w:p>
        <w:p w14:paraId="6057BBC7" w14:textId="4A4BF9E4" w:rsidR="00E8063B" w:rsidRDefault="001E2E6A" w:rsidP="0078434A">
          <w:pPr>
            <w:pStyle w:val="TOC3"/>
            <w:tabs>
              <w:tab w:val="right" w:leader="dot" w:pos="9360"/>
            </w:tabs>
            <w:spacing w:line="360" w:lineRule="auto"/>
            <w:rPr>
              <w:rStyle w:val="Hyperlink"/>
              <w:noProof/>
              <w:kern w:val="2"/>
              <w:lang w:eastAsia="zh-CN"/>
              <w14:ligatures w14:val="standardContextual"/>
            </w:rPr>
          </w:pPr>
          <w:hyperlink w:anchor="_Toc989745260">
            <w:r w:rsidR="1CFFE24D" w:rsidRPr="1CFFE24D">
              <w:rPr>
                <w:rStyle w:val="Hyperlink"/>
                <w:noProof/>
              </w:rPr>
              <w:t>Navigation confusion:</w:t>
            </w:r>
            <w:r w:rsidR="00717A9B">
              <w:rPr>
                <w:noProof/>
              </w:rPr>
              <w:tab/>
            </w:r>
            <w:r w:rsidR="00717A9B">
              <w:rPr>
                <w:noProof/>
              </w:rPr>
              <w:fldChar w:fldCharType="begin"/>
            </w:r>
            <w:r w:rsidR="00717A9B">
              <w:rPr>
                <w:noProof/>
              </w:rPr>
              <w:instrText>PAGEREF _Toc989745260 \h</w:instrText>
            </w:r>
            <w:r w:rsidR="00717A9B">
              <w:rPr>
                <w:noProof/>
              </w:rPr>
            </w:r>
            <w:r w:rsidR="00717A9B">
              <w:rPr>
                <w:noProof/>
              </w:rPr>
              <w:fldChar w:fldCharType="separate"/>
            </w:r>
            <w:r w:rsidR="00D93D16">
              <w:rPr>
                <w:noProof/>
              </w:rPr>
              <w:t>15</w:t>
            </w:r>
            <w:r w:rsidR="00717A9B">
              <w:rPr>
                <w:noProof/>
              </w:rPr>
              <w:fldChar w:fldCharType="end"/>
            </w:r>
          </w:hyperlink>
        </w:p>
        <w:p w14:paraId="20CB9CEF" w14:textId="441E9B9C" w:rsidR="00E8063B" w:rsidRDefault="001E2E6A" w:rsidP="0078434A">
          <w:pPr>
            <w:pStyle w:val="TOC3"/>
            <w:tabs>
              <w:tab w:val="right" w:leader="dot" w:pos="9360"/>
            </w:tabs>
            <w:spacing w:line="360" w:lineRule="auto"/>
            <w:rPr>
              <w:rStyle w:val="Hyperlink"/>
              <w:noProof/>
              <w:kern w:val="2"/>
              <w:lang w:eastAsia="zh-CN"/>
              <w14:ligatures w14:val="standardContextual"/>
            </w:rPr>
          </w:pPr>
          <w:hyperlink w:anchor="_Toc311099977">
            <w:r w:rsidR="1CFFE24D" w:rsidRPr="1CFFE24D">
              <w:rPr>
                <w:rStyle w:val="Hyperlink"/>
                <w:noProof/>
              </w:rPr>
              <w:t>Loss of revenue opportunities/loss of user interest:</w:t>
            </w:r>
            <w:r w:rsidR="00717A9B">
              <w:rPr>
                <w:noProof/>
              </w:rPr>
              <w:tab/>
            </w:r>
            <w:r w:rsidR="00717A9B">
              <w:rPr>
                <w:noProof/>
              </w:rPr>
              <w:fldChar w:fldCharType="begin"/>
            </w:r>
            <w:r w:rsidR="00717A9B">
              <w:rPr>
                <w:noProof/>
              </w:rPr>
              <w:instrText>PAGEREF _Toc311099977 \h</w:instrText>
            </w:r>
            <w:r w:rsidR="00717A9B">
              <w:rPr>
                <w:noProof/>
              </w:rPr>
            </w:r>
            <w:r w:rsidR="00717A9B">
              <w:rPr>
                <w:noProof/>
              </w:rPr>
              <w:fldChar w:fldCharType="separate"/>
            </w:r>
            <w:r w:rsidR="00D93D16">
              <w:rPr>
                <w:noProof/>
              </w:rPr>
              <w:t>15</w:t>
            </w:r>
            <w:r w:rsidR="00717A9B">
              <w:rPr>
                <w:noProof/>
              </w:rPr>
              <w:fldChar w:fldCharType="end"/>
            </w:r>
          </w:hyperlink>
        </w:p>
        <w:p w14:paraId="3E5035EC" w14:textId="0542DEAA"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643504037">
            <w:r w:rsidR="1CFFE24D" w:rsidRPr="1CFFE24D">
              <w:rPr>
                <w:rStyle w:val="Hyperlink"/>
                <w:noProof/>
              </w:rPr>
              <w:t>Solution:</w:t>
            </w:r>
            <w:r w:rsidR="00717A9B">
              <w:rPr>
                <w:noProof/>
              </w:rPr>
              <w:tab/>
            </w:r>
            <w:r w:rsidR="00717A9B">
              <w:rPr>
                <w:noProof/>
              </w:rPr>
              <w:fldChar w:fldCharType="begin"/>
            </w:r>
            <w:r w:rsidR="00717A9B">
              <w:rPr>
                <w:noProof/>
              </w:rPr>
              <w:instrText>PAGEREF _Toc643504037 \h</w:instrText>
            </w:r>
            <w:r w:rsidR="00717A9B">
              <w:rPr>
                <w:noProof/>
              </w:rPr>
            </w:r>
            <w:r w:rsidR="00717A9B">
              <w:rPr>
                <w:noProof/>
              </w:rPr>
              <w:fldChar w:fldCharType="separate"/>
            </w:r>
            <w:r w:rsidR="00D93D16">
              <w:rPr>
                <w:noProof/>
              </w:rPr>
              <w:t>15</w:t>
            </w:r>
            <w:r w:rsidR="00717A9B">
              <w:rPr>
                <w:noProof/>
              </w:rPr>
              <w:fldChar w:fldCharType="end"/>
            </w:r>
          </w:hyperlink>
        </w:p>
        <w:p w14:paraId="263161F2" w14:textId="447F0BBC"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2056232202">
            <w:r w:rsidR="1CFFE24D" w:rsidRPr="1CFFE24D">
              <w:rPr>
                <w:rStyle w:val="Hyperlink"/>
                <w:noProof/>
              </w:rPr>
              <w:t>Benchmark – Hugo Boss</w:t>
            </w:r>
            <w:r w:rsidR="00717A9B">
              <w:rPr>
                <w:noProof/>
              </w:rPr>
              <w:tab/>
            </w:r>
            <w:r w:rsidR="00717A9B">
              <w:rPr>
                <w:noProof/>
              </w:rPr>
              <w:fldChar w:fldCharType="begin"/>
            </w:r>
            <w:r w:rsidR="00717A9B">
              <w:rPr>
                <w:noProof/>
              </w:rPr>
              <w:instrText>PAGEREF _Toc2056232202 \h</w:instrText>
            </w:r>
            <w:r w:rsidR="00717A9B">
              <w:rPr>
                <w:noProof/>
              </w:rPr>
            </w:r>
            <w:r w:rsidR="00717A9B">
              <w:rPr>
                <w:noProof/>
              </w:rPr>
              <w:fldChar w:fldCharType="separate"/>
            </w:r>
            <w:r w:rsidR="00D93D16">
              <w:rPr>
                <w:noProof/>
              </w:rPr>
              <w:t>16</w:t>
            </w:r>
            <w:r w:rsidR="00717A9B">
              <w:rPr>
                <w:noProof/>
              </w:rPr>
              <w:fldChar w:fldCharType="end"/>
            </w:r>
          </w:hyperlink>
        </w:p>
        <w:p w14:paraId="4F875821" w14:textId="041794FE" w:rsidR="00E8063B" w:rsidRDefault="001E2E6A" w:rsidP="0078434A">
          <w:pPr>
            <w:pStyle w:val="TOC1"/>
            <w:tabs>
              <w:tab w:val="right" w:leader="dot" w:pos="9360"/>
            </w:tabs>
            <w:spacing w:line="360" w:lineRule="auto"/>
            <w:rPr>
              <w:rStyle w:val="Hyperlink"/>
              <w:noProof/>
              <w:kern w:val="2"/>
              <w:lang w:eastAsia="zh-CN"/>
              <w14:ligatures w14:val="standardContextual"/>
            </w:rPr>
          </w:pPr>
          <w:hyperlink w:anchor="_Toc1172915484">
            <w:r w:rsidR="1CFFE24D" w:rsidRPr="1CFFE24D">
              <w:rPr>
                <w:rStyle w:val="Hyperlink"/>
                <w:noProof/>
              </w:rPr>
              <w:t>No Review Section (Bakyt &amp; Ruba)</w:t>
            </w:r>
            <w:r w:rsidR="00717A9B">
              <w:rPr>
                <w:noProof/>
              </w:rPr>
              <w:tab/>
            </w:r>
            <w:r w:rsidR="00717A9B">
              <w:rPr>
                <w:noProof/>
              </w:rPr>
              <w:fldChar w:fldCharType="begin"/>
            </w:r>
            <w:r w:rsidR="00717A9B">
              <w:rPr>
                <w:noProof/>
              </w:rPr>
              <w:instrText>PAGEREF _Toc1172915484 \h</w:instrText>
            </w:r>
            <w:r w:rsidR="00717A9B">
              <w:rPr>
                <w:noProof/>
              </w:rPr>
            </w:r>
            <w:r w:rsidR="00717A9B">
              <w:rPr>
                <w:noProof/>
              </w:rPr>
              <w:fldChar w:fldCharType="separate"/>
            </w:r>
            <w:r w:rsidR="00D93D16">
              <w:rPr>
                <w:noProof/>
              </w:rPr>
              <w:t>17</w:t>
            </w:r>
            <w:r w:rsidR="00717A9B">
              <w:rPr>
                <w:noProof/>
              </w:rPr>
              <w:fldChar w:fldCharType="end"/>
            </w:r>
          </w:hyperlink>
        </w:p>
        <w:p w14:paraId="164CD450" w14:textId="2634115B"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1194836474">
            <w:r w:rsidR="1CFFE24D" w:rsidRPr="1CFFE24D">
              <w:rPr>
                <w:rStyle w:val="Hyperlink"/>
                <w:noProof/>
              </w:rPr>
              <w:t>Issue:</w:t>
            </w:r>
            <w:r w:rsidR="00717A9B">
              <w:rPr>
                <w:noProof/>
              </w:rPr>
              <w:tab/>
            </w:r>
            <w:r w:rsidR="00717A9B">
              <w:rPr>
                <w:noProof/>
              </w:rPr>
              <w:fldChar w:fldCharType="begin"/>
            </w:r>
            <w:r w:rsidR="00717A9B">
              <w:rPr>
                <w:noProof/>
              </w:rPr>
              <w:instrText>PAGEREF _Toc1194836474 \h</w:instrText>
            </w:r>
            <w:r w:rsidR="00717A9B">
              <w:rPr>
                <w:noProof/>
              </w:rPr>
            </w:r>
            <w:r w:rsidR="00717A9B">
              <w:rPr>
                <w:noProof/>
              </w:rPr>
              <w:fldChar w:fldCharType="separate"/>
            </w:r>
            <w:r w:rsidR="00D93D16">
              <w:rPr>
                <w:noProof/>
              </w:rPr>
              <w:t>17</w:t>
            </w:r>
            <w:r w:rsidR="00717A9B">
              <w:rPr>
                <w:noProof/>
              </w:rPr>
              <w:fldChar w:fldCharType="end"/>
            </w:r>
          </w:hyperlink>
        </w:p>
        <w:p w14:paraId="1C79D13D" w14:textId="7DBE8C89"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1413302188">
            <w:r w:rsidR="1CFFE24D" w:rsidRPr="1CFFE24D">
              <w:rPr>
                <w:rStyle w:val="Hyperlink"/>
                <w:noProof/>
              </w:rPr>
              <w:t>Solution:</w:t>
            </w:r>
            <w:r w:rsidR="00717A9B">
              <w:rPr>
                <w:noProof/>
              </w:rPr>
              <w:tab/>
            </w:r>
            <w:r w:rsidR="00717A9B">
              <w:rPr>
                <w:noProof/>
              </w:rPr>
              <w:fldChar w:fldCharType="begin"/>
            </w:r>
            <w:r w:rsidR="00717A9B">
              <w:rPr>
                <w:noProof/>
              </w:rPr>
              <w:instrText>PAGEREF _Toc1413302188 \h</w:instrText>
            </w:r>
            <w:r w:rsidR="00717A9B">
              <w:rPr>
                <w:noProof/>
              </w:rPr>
            </w:r>
            <w:r w:rsidR="00717A9B">
              <w:rPr>
                <w:noProof/>
              </w:rPr>
              <w:fldChar w:fldCharType="separate"/>
            </w:r>
            <w:r w:rsidR="00D93D16">
              <w:rPr>
                <w:noProof/>
              </w:rPr>
              <w:t>18</w:t>
            </w:r>
            <w:r w:rsidR="00717A9B">
              <w:rPr>
                <w:noProof/>
              </w:rPr>
              <w:fldChar w:fldCharType="end"/>
            </w:r>
          </w:hyperlink>
        </w:p>
        <w:p w14:paraId="085CD247" w14:textId="53EC450A" w:rsidR="00E8063B" w:rsidRDefault="001E2E6A" w:rsidP="0078434A">
          <w:pPr>
            <w:pStyle w:val="TOC2"/>
            <w:tabs>
              <w:tab w:val="right" w:leader="dot" w:pos="9360"/>
            </w:tabs>
            <w:spacing w:line="360" w:lineRule="auto"/>
            <w:rPr>
              <w:rStyle w:val="Hyperlink"/>
              <w:noProof/>
              <w:kern w:val="2"/>
              <w:lang w:eastAsia="zh-CN"/>
              <w14:ligatures w14:val="standardContextual"/>
            </w:rPr>
          </w:pPr>
          <w:hyperlink w:anchor="_Toc431672229">
            <w:r w:rsidR="1CFFE24D" w:rsidRPr="1CFFE24D">
              <w:rPr>
                <w:rStyle w:val="Hyperlink"/>
                <w:noProof/>
              </w:rPr>
              <w:t>Benchmark – UNIQLO</w:t>
            </w:r>
            <w:r w:rsidR="00717A9B">
              <w:rPr>
                <w:noProof/>
              </w:rPr>
              <w:tab/>
            </w:r>
            <w:r w:rsidR="00717A9B">
              <w:rPr>
                <w:noProof/>
              </w:rPr>
              <w:fldChar w:fldCharType="begin"/>
            </w:r>
            <w:r w:rsidR="00717A9B">
              <w:rPr>
                <w:noProof/>
              </w:rPr>
              <w:instrText>PAGEREF _Toc431672229 \h</w:instrText>
            </w:r>
            <w:r w:rsidR="00717A9B">
              <w:rPr>
                <w:noProof/>
              </w:rPr>
            </w:r>
            <w:r w:rsidR="00717A9B">
              <w:rPr>
                <w:noProof/>
              </w:rPr>
              <w:fldChar w:fldCharType="separate"/>
            </w:r>
            <w:r w:rsidR="00D93D16">
              <w:rPr>
                <w:noProof/>
              </w:rPr>
              <w:t>19</w:t>
            </w:r>
            <w:r w:rsidR="00717A9B">
              <w:rPr>
                <w:noProof/>
              </w:rPr>
              <w:fldChar w:fldCharType="end"/>
            </w:r>
          </w:hyperlink>
          <w:r w:rsidR="00717A9B">
            <w:fldChar w:fldCharType="end"/>
          </w:r>
        </w:p>
      </w:sdtContent>
    </w:sdt>
    <w:p w14:paraId="3964714E" w14:textId="7127CAD6" w:rsidR="00F06360" w:rsidRDefault="00F06360">
      <w:pPr>
        <w:spacing w:after="160" w:line="259" w:lineRule="auto"/>
        <w:ind w:firstLine="0"/>
        <w:rPr>
          <w:b/>
          <w:bCs/>
        </w:rPr>
      </w:pPr>
    </w:p>
    <w:p w14:paraId="68AAA2C3" w14:textId="1AD41B7D" w:rsidR="00500997" w:rsidRDefault="002A1BD0" w:rsidP="00500997">
      <w:pPr>
        <w:pStyle w:val="SectionTitle"/>
      </w:pPr>
      <w:r>
        <w:t>Digital Thinking and Innovation – Group Assignment Part 1</w:t>
      </w:r>
    </w:p>
    <w:p w14:paraId="4AA3DC01" w14:textId="3DBCCD12" w:rsidR="00F36618" w:rsidRPr="00F36618" w:rsidRDefault="00F36618" w:rsidP="00E94BE5">
      <w:r w:rsidRPr="00F36618">
        <w:t>Zara, a Spanish multinational fast-fashion retailer, was founded by Amancio Ortega in 1975 in A Coruña, Galicia. Originally named 'Zorba', it was later changed to 'Zara' due to naming conflicts. Zara gained popularity by offering affordable versions of high-end fashion trends and innovated its de-sign, manufacturing, and distribution processes to reduce lead times and react quickly to new trends, earning it the reputation of "instant fashions."</w:t>
      </w:r>
    </w:p>
    <w:p w14:paraId="0B3BFB31" w14:textId="0971F4CB" w:rsidR="00F36618" w:rsidRPr="00F36618" w:rsidRDefault="00F36618" w:rsidP="00E94BE5">
      <w:r w:rsidRPr="00F36618">
        <w:t xml:space="preserve">The company's expansion began in 1985 with its first international store in Porto, Portugal, followed by entries into the United States and France in subsequent years. Over the decades, Zara continued its global expansion, entering numerous countries across Europe, the Americas, Asia, and Africa. </w:t>
      </w:r>
      <w:r w:rsidR="00807AD1" w:rsidRPr="00F36618">
        <w:t>Notable</w:t>
      </w:r>
      <w:r w:rsidRPr="00F36618">
        <w:t xml:space="preserve"> milestones include the launch of its online boutique in 2010, the adoption of RFID technology in stores in 2014, and updates to its logo in 2019.</w:t>
      </w:r>
    </w:p>
    <w:p w14:paraId="17203EB3" w14:textId="77777777" w:rsidR="00F36618" w:rsidRPr="00F36618" w:rsidRDefault="00F36618" w:rsidP="00E94BE5">
      <w:r w:rsidRPr="00F36618">
        <w:t>Zara's success has been reflected in its rising global market share, even amidst challenges faced by the textile industry. Despite this, the brand has continued to evolve, with plans to optimize its retail footprint and adapt to changing market dynamics. As of January 2023, Zara operates nearly 3000 stores across 96 countries, demonstrating its ongoing commitment to growth and innovation in the fast-fashion sector. Wikipedia contributors. (2024, February 5). Zara (retailer). Wikipedia.</w:t>
      </w:r>
    </w:p>
    <w:p w14:paraId="07217C68" w14:textId="16339BCB" w:rsidR="00F36618" w:rsidRDefault="00F36618" w:rsidP="00E94BE5">
      <w:pPr>
        <w:rPr>
          <w:b/>
          <w:bCs/>
        </w:rPr>
      </w:pPr>
      <w:r w:rsidRPr="00F36618">
        <w:t xml:space="preserve">Zara is a pioneering force in the fashion industry, committed to providing accessible, responsibly crafted fashion to all. With a focus on delivering thoughtfully stylish and on-trend clothing, Zara maintains a close relationship with its customers, responding promptly to their evolving needs and feedback. Moreover, the brand is dedicated to sustainability, actively working to minimize its environmental </w:t>
      </w:r>
      <w:r w:rsidR="00394DDB" w:rsidRPr="00F36618">
        <w:t>impact,</w:t>
      </w:r>
      <w:r w:rsidRPr="00F36618">
        <w:t xml:space="preserve"> and integrating sustainability into its daily operations and decision-making processes. The business of fashion. (2024, February 5).</w:t>
      </w:r>
    </w:p>
    <w:p w14:paraId="12CB0C9E" w14:textId="77777777" w:rsidR="000A2214" w:rsidRDefault="000A2214">
      <w:pPr>
        <w:spacing w:after="160" w:line="259" w:lineRule="auto"/>
        <w:ind w:firstLine="0"/>
        <w:rPr>
          <w:b/>
          <w:bCs/>
        </w:rPr>
      </w:pPr>
      <w:r>
        <w:br w:type="page"/>
      </w:r>
    </w:p>
    <w:p w14:paraId="187AAEC4" w14:textId="1CB2CF65" w:rsidR="002A1BD0" w:rsidRDefault="002A1BD0" w:rsidP="00F36618">
      <w:pPr>
        <w:pStyle w:val="SectionTitle"/>
      </w:pPr>
      <w:r>
        <w:t>Issues and Proposed Solutions</w:t>
      </w:r>
      <w:r w:rsidR="009F0E22">
        <w:tab/>
      </w:r>
    </w:p>
    <w:p w14:paraId="72F10356" w14:textId="5F091E70" w:rsidR="002A1BD0" w:rsidRDefault="006C0652" w:rsidP="008C40DB">
      <w:pPr>
        <w:pStyle w:val="Heading1"/>
      </w:pPr>
      <w:bookmarkStart w:id="0" w:name="_Toc444189098"/>
      <w:r>
        <w:rPr>
          <w:noProof/>
        </w:rPr>
        <mc:AlternateContent>
          <mc:Choice Requires="wps">
            <w:drawing>
              <wp:anchor distT="0" distB="0" distL="114300" distR="114300" simplePos="0" relativeHeight="251658245" behindDoc="0" locked="0" layoutInCell="1" allowOverlap="1" wp14:anchorId="7BE1AA17" wp14:editId="73C8CF00">
                <wp:simplePos x="0" y="0"/>
                <wp:positionH relativeFrom="column">
                  <wp:posOffset>0</wp:posOffset>
                </wp:positionH>
                <wp:positionV relativeFrom="paragraph">
                  <wp:posOffset>2961005</wp:posOffset>
                </wp:positionV>
                <wp:extent cx="5943600" cy="635"/>
                <wp:effectExtent l="0" t="0" r="0" b="0"/>
                <wp:wrapTopAndBottom/>
                <wp:docPr id="20166589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60A7A4" w14:textId="0C71B93A" w:rsidR="006C0652" w:rsidRPr="001F07CA" w:rsidRDefault="006C0652" w:rsidP="001F07CA">
                            <w:pPr>
                              <w:pStyle w:val="Caption"/>
                            </w:pPr>
                            <w:r w:rsidRPr="001F07CA">
                              <w:rPr>
                                <w:b/>
                                <w:i w:val="0"/>
                                <w:iCs w:val="0"/>
                                <w:szCs w:val="22"/>
                              </w:rPr>
                              <w:t xml:space="preserve">Figure </w:t>
                            </w:r>
                            <w:r w:rsidR="0001119A">
                              <w:rPr>
                                <w:b/>
                                <w:i w:val="0"/>
                                <w:iCs w:val="0"/>
                                <w:szCs w:val="22"/>
                              </w:rPr>
                              <w:fldChar w:fldCharType="begin"/>
                            </w:r>
                            <w:r w:rsidR="0001119A">
                              <w:rPr>
                                <w:b/>
                                <w:i w:val="0"/>
                                <w:iCs w:val="0"/>
                                <w:szCs w:val="22"/>
                              </w:rPr>
                              <w:instrText xml:space="preserve"> SEQ Figure \* ARABIC </w:instrText>
                            </w:r>
                            <w:r w:rsidR="0001119A">
                              <w:rPr>
                                <w:b/>
                                <w:i w:val="0"/>
                                <w:iCs w:val="0"/>
                                <w:szCs w:val="22"/>
                              </w:rPr>
                              <w:fldChar w:fldCharType="separate"/>
                            </w:r>
                            <w:r w:rsidR="00753252">
                              <w:rPr>
                                <w:b/>
                                <w:i w:val="0"/>
                                <w:iCs w:val="0"/>
                                <w:noProof/>
                                <w:szCs w:val="22"/>
                              </w:rPr>
                              <w:t>1</w:t>
                            </w:r>
                            <w:r w:rsidR="0001119A">
                              <w:rPr>
                                <w:b/>
                                <w:i w:val="0"/>
                                <w:iCs w:val="0"/>
                                <w:szCs w:val="22"/>
                              </w:rPr>
                              <w:fldChar w:fldCharType="end"/>
                            </w:r>
                            <w:r w:rsidR="001F07CA">
                              <w:rPr>
                                <w:i w:val="0"/>
                                <w:iCs w:val="0"/>
                              </w:rPr>
                              <w:t xml:space="preserve"> - </w:t>
                            </w:r>
                            <w:r w:rsidR="001F07CA">
                              <w:t>The included accessibility menu offers some language options. However, these only apply to the menu itself, and not the whole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E1AA17" id="_x0000_t202" coordsize="21600,21600" o:spt="202" path="m,l,21600r21600,l21600,xe">
                <v:stroke joinstyle="miter"/>
                <v:path gradientshapeok="t" o:connecttype="rect"/>
              </v:shapetype>
              <v:shape id="Text Box 1" o:spid="_x0000_s1026" type="#_x0000_t202" style="position:absolute;left:0;text-align:left;margin-left:0;margin-top:233.15pt;width:468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" stroked="f">
                <v:textbox style="mso-fit-shape-to-text:t" inset="0,0,0,0">
                  <w:txbxContent>
                    <w:p w14:paraId="4A60A7A4" w14:textId="0C71B93A" w:rsidR="006C0652" w:rsidRPr="001F07CA" w:rsidRDefault="006C0652" w:rsidP="001F07CA">
                      <w:pPr>
                        <w:pStyle w:val="Caption"/>
                      </w:pPr>
                      <w:r w:rsidRPr="001F07CA">
                        <w:rPr>
                          <w:b/>
                          <w:i w:val="0"/>
                          <w:iCs w:val="0"/>
                          <w:szCs w:val="22"/>
                        </w:rPr>
                        <w:t xml:space="preserve">Figure </w:t>
                      </w:r>
                      <w:r w:rsidR="0001119A">
                        <w:rPr>
                          <w:b/>
                          <w:i w:val="0"/>
                          <w:iCs w:val="0"/>
                          <w:szCs w:val="22"/>
                        </w:rPr>
                        <w:fldChar w:fldCharType="begin"/>
                      </w:r>
                      <w:r w:rsidR="0001119A">
                        <w:rPr>
                          <w:b/>
                          <w:i w:val="0"/>
                          <w:iCs w:val="0"/>
                          <w:szCs w:val="22"/>
                        </w:rPr>
                        <w:instrText xml:space="preserve"> SEQ Figure \* ARABIC </w:instrText>
                      </w:r>
                      <w:r w:rsidR="0001119A">
                        <w:rPr>
                          <w:b/>
                          <w:i w:val="0"/>
                          <w:iCs w:val="0"/>
                          <w:szCs w:val="22"/>
                        </w:rPr>
                        <w:fldChar w:fldCharType="separate"/>
                      </w:r>
                      <w:r w:rsidR="00753252">
                        <w:rPr>
                          <w:b/>
                          <w:i w:val="0"/>
                          <w:iCs w:val="0"/>
                          <w:noProof/>
                          <w:szCs w:val="22"/>
                        </w:rPr>
                        <w:t>1</w:t>
                      </w:r>
                      <w:r w:rsidR="0001119A">
                        <w:rPr>
                          <w:b/>
                          <w:i w:val="0"/>
                          <w:iCs w:val="0"/>
                          <w:szCs w:val="22"/>
                        </w:rPr>
                        <w:fldChar w:fldCharType="end"/>
                      </w:r>
                      <w:r w:rsidR="001F07CA">
                        <w:rPr>
                          <w:i w:val="0"/>
                          <w:iCs w:val="0"/>
                        </w:rPr>
                        <w:t xml:space="preserve"> - </w:t>
                      </w:r>
                      <w:r w:rsidR="001F07CA">
                        <w:t>The included accessibility menu offers some language options. However, these only apply to the menu itself, and not the whole website.</w:t>
                      </w:r>
                    </w:p>
                  </w:txbxContent>
                </v:textbox>
                <w10:wrap type="topAndBottom"/>
              </v:shape>
            </w:pict>
          </mc:Fallback>
        </mc:AlternateContent>
      </w:r>
      <w:r w:rsidR="002A1BD0">
        <w:rPr>
          <w:noProof/>
        </w:rPr>
        <w:drawing>
          <wp:anchor distT="0" distB="0" distL="114300" distR="114300" simplePos="0" relativeHeight="251658240" behindDoc="0" locked="0" layoutInCell="1" allowOverlap="1" wp14:anchorId="0E5B1D3F" wp14:editId="5108E3EE">
            <wp:simplePos x="0" y="0"/>
            <wp:positionH relativeFrom="margin">
              <wp:align>right</wp:align>
            </wp:positionH>
            <wp:positionV relativeFrom="paragraph">
              <wp:posOffset>275430</wp:posOffset>
            </wp:positionV>
            <wp:extent cx="5943600" cy="2628900"/>
            <wp:effectExtent l="0" t="0" r="0" b="0"/>
            <wp:wrapTopAndBottom/>
            <wp:docPr id="1982283319" name="Picture 4" descr="A person in a black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3319" name="Picture 4" descr="A person in a black dres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anchor>
        </w:drawing>
      </w:r>
      <w:r w:rsidR="002A1BD0">
        <w:t>Limited Language</w:t>
      </w:r>
      <w:r w:rsidR="003821B5">
        <w:t xml:space="preserve"> (Manreen &amp; Denis)</w:t>
      </w:r>
      <w:bookmarkEnd w:id="0"/>
    </w:p>
    <w:p w14:paraId="7B4FE174" w14:textId="0CB7379D" w:rsidR="002A1BD0" w:rsidRPr="002A1BD0" w:rsidRDefault="002A1BD0" w:rsidP="008C40DB">
      <w:pPr>
        <w:pStyle w:val="Heading2"/>
      </w:pPr>
      <w:bookmarkStart w:id="1" w:name="_Toc1615505110"/>
      <w:r w:rsidRPr="002A1BD0">
        <w:t>Issue:</w:t>
      </w:r>
      <w:bookmarkEnd w:id="1"/>
    </w:p>
    <w:p w14:paraId="06E5D086" w14:textId="77777777" w:rsidR="006C0652" w:rsidRDefault="006C0652" w:rsidP="006C0652">
      <w:r>
        <w:t xml:space="preserve">The Zara official website for Malaysia does not offer the official language of Malaysia which is known as Malay and there are no indigenous languages provided within the Malaysian website, for instance, Chinese, Tamil, and more. There are limited languages provided which mostly are not used within Malaysia such as French, Italian, Dutch, and more. There are several essential reasons why Zara should include the indigenous languages of Malaysia. </w:t>
      </w:r>
    </w:p>
    <w:p w14:paraId="397D4859" w14:textId="3845CD31" w:rsidR="006C0652" w:rsidRDefault="006C0652" w:rsidP="006C0652">
      <w:r>
        <w:t xml:space="preserve">Primarily, by presenting the contents in indigenous languages, particularly in Malaysia Zara website may ameliorate the accessibility for an immense number of clients so that clients will choose the </w:t>
      </w:r>
      <w:r w:rsidR="00394DDB">
        <w:t>language</w:t>
      </w:r>
      <w:r>
        <w:t xml:space="preserve"> that they are more comfortable in other than English and foreign languages, as a result, users can comfortably navigate the website without any difficulties or doubts.</w:t>
      </w:r>
      <w:ins w:id="2" w:author="MANREEN KAUR A/P JAGJIT SINGH" w:date="2024-02-27T09:51:00Z">
        <w:r w:rsidR="61910E40">
          <w:t xml:space="preserve"> (2023, September 1)</w:t>
        </w:r>
      </w:ins>
    </w:p>
    <w:p w14:paraId="164D437E" w14:textId="090D59F2" w:rsidR="006C0652" w:rsidRDefault="006C0652" w:rsidP="006C0652">
      <w:pPr>
        <w:rPr>
          <w:rFonts w:ascii="Times New Roman" w:eastAsia="Times New Roman" w:hAnsi="Times New Roman" w:cs="Times New Roman"/>
          <w:sz w:val="24"/>
          <w:szCs w:val="24"/>
        </w:rPr>
      </w:pPr>
      <w:r>
        <w:t>Besides, promoting content in local languages enhances the user's experience because it is designed to be more personalized and relatable for Malaysian customers. Consumers often engage to a website that can communicate in their native language to boost their satisfaction, avoid miscommunication, and gain their loyalty.</w:t>
      </w:r>
      <w:ins w:id="3" w:author="MANREEN KAUR A/P JAGJIT SINGH" w:date="2024-02-27T09:54:00Z">
        <w:r w:rsidR="1A6482F3" w:rsidRPr="038B808D">
          <w:rPr>
            <w:rFonts w:ascii="Times New Roman" w:eastAsia="Times New Roman" w:hAnsi="Times New Roman" w:cs="Times New Roman"/>
            <w:sz w:val="24"/>
            <w:szCs w:val="24"/>
          </w:rPr>
          <w:t xml:space="preserve"> (2023, October 2)</w:t>
        </w:r>
      </w:ins>
    </w:p>
    <w:p w14:paraId="2D23055A" w14:textId="77777777" w:rsidR="006C0652" w:rsidRDefault="006C0652" w:rsidP="006C0652">
      <w:r>
        <w:t>Moreover, Zara can gain increment in reach and market penetration by including these languages to influence a larger segment of Malaysia's population by including locals proficient in English. Thus, Zara can achieve heavier website traffic, customer engagement and sales.</w:t>
      </w:r>
    </w:p>
    <w:p w14:paraId="33911999" w14:textId="58983EB1" w:rsidR="006C0652" w:rsidRDefault="006C0652" w:rsidP="006C0652">
      <w:r>
        <w:t>In addition, Zara is a popular retail market that should attract consumers by accommodating numerous languages used in a country so that Zara has stronger potential in leading larger market share.</w:t>
      </w:r>
    </w:p>
    <w:p w14:paraId="398FE73E" w14:textId="49CA19B1" w:rsidR="002A1BD0" w:rsidRDefault="006C0652" w:rsidP="006C0652">
      <w:r>
        <w:t>In short, Zara’s Malaysian website not only enhances accessibility and user experience but also enlarges the brand’s reach and transforms into a competitive recognition in the Malaysian retail market.</w:t>
      </w:r>
      <w:ins w:id="4" w:author="MANREEN KAUR A/P JAGJIT SINGH" w:date="2024-02-27T09:51:00Z">
        <w:r w:rsidR="71B2E56A">
          <w:t xml:space="preserve"> </w:t>
        </w:r>
      </w:ins>
    </w:p>
    <w:p w14:paraId="25A46694" w14:textId="139FBAFA" w:rsidR="002A1BD0" w:rsidRPr="008C40DB" w:rsidRDefault="006C0652" w:rsidP="008C40DB">
      <w:pPr>
        <w:pStyle w:val="Heading2"/>
      </w:pPr>
      <w:bookmarkStart w:id="5" w:name="_Toc2084346100"/>
      <w:r>
        <w:rPr>
          <w:noProof/>
        </w:rPr>
        <mc:AlternateContent>
          <mc:Choice Requires="wps">
            <w:drawing>
              <wp:anchor distT="0" distB="0" distL="114300" distR="114300" simplePos="0" relativeHeight="251658244" behindDoc="0" locked="0" layoutInCell="1" allowOverlap="1" wp14:anchorId="71D4BB9E" wp14:editId="28E37451">
                <wp:simplePos x="0" y="0"/>
                <wp:positionH relativeFrom="column">
                  <wp:posOffset>0</wp:posOffset>
                </wp:positionH>
                <wp:positionV relativeFrom="paragraph">
                  <wp:posOffset>4057015</wp:posOffset>
                </wp:positionV>
                <wp:extent cx="5943600" cy="635"/>
                <wp:effectExtent l="0" t="0" r="0" b="0"/>
                <wp:wrapSquare wrapText="bothSides"/>
                <wp:docPr id="143329067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D88340" w14:textId="3679ABED" w:rsidR="006C0652" w:rsidRPr="006C0652" w:rsidRDefault="006C0652" w:rsidP="006C0652">
                            <w:pPr>
                              <w:pStyle w:val="CaptionCallout"/>
                              <w:rPr>
                                <w:i/>
                                <w:iCs/>
                              </w:rPr>
                            </w:pPr>
                            <w:r w:rsidRPr="006C0652">
                              <w:rPr>
                                <w:i/>
                                <w:iCs/>
                              </w:rPr>
                              <w:t xml:space="preserve">Figure </w:t>
                            </w:r>
                            <w:r w:rsidR="0001119A">
                              <w:rPr>
                                <w:i/>
                                <w:iCs/>
                              </w:rPr>
                              <w:fldChar w:fldCharType="begin"/>
                            </w:r>
                            <w:r w:rsidR="0001119A">
                              <w:rPr>
                                <w:i/>
                                <w:iCs/>
                              </w:rPr>
                              <w:instrText xml:space="preserve"> SEQ Figure \* ARABIC </w:instrText>
                            </w:r>
                            <w:r w:rsidR="0001119A">
                              <w:rPr>
                                <w:i/>
                                <w:iCs/>
                              </w:rPr>
                              <w:fldChar w:fldCharType="separate"/>
                            </w:r>
                            <w:r w:rsidR="00753252">
                              <w:rPr>
                                <w:i/>
                                <w:iCs/>
                                <w:noProof/>
                              </w:rPr>
                              <w:t>2</w:t>
                            </w:r>
                            <w:r w:rsidR="0001119A">
                              <w:rPr>
                                <w:i/>
                                <w:iC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4BB9E" id="_x0000_s1027" type="#_x0000_t202" style="position:absolute;margin-left:0;margin-top:319.45pt;width:468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" stroked="f">
                <v:textbox style="mso-fit-shape-to-text:t" inset="0,0,0,0">
                  <w:txbxContent>
                    <w:p w14:paraId="09D88340" w14:textId="3679ABED" w:rsidR="006C0652" w:rsidRPr="006C0652" w:rsidRDefault="006C0652" w:rsidP="006C0652">
                      <w:pPr>
                        <w:pStyle w:val="CaptionCallout"/>
                        <w:rPr>
                          <w:i/>
                          <w:iCs/>
                        </w:rPr>
                      </w:pPr>
                      <w:r w:rsidRPr="006C0652">
                        <w:rPr>
                          <w:i/>
                          <w:iCs/>
                        </w:rPr>
                        <w:t xml:space="preserve">Figure </w:t>
                      </w:r>
                      <w:r w:rsidR="0001119A">
                        <w:rPr>
                          <w:i/>
                          <w:iCs/>
                        </w:rPr>
                        <w:fldChar w:fldCharType="begin"/>
                      </w:r>
                      <w:r w:rsidR="0001119A">
                        <w:rPr>
                          <w:i/>
                          <w:iCs/>
                        </w:rPr>
                        <w:instrText xml:space="preserve"> SEQ Figure \* ARABIC </w:instrText>
                      </w:r>
                      <w:r w:rsidR="0001119A">
                        <w:rPr>
                          <w:i/>
                          <w:iCs/>
                        </w:rPr>
                        <w:fldChar w:fldCharType="separate"/>
                      </w:r>
                      <w:r w:rsidR="00753252">
                        <w:rPr>
                          <w:i/>
                          <w:iCs/>
                          <w:noProof/>
                        </w:rPr>
                        <w:t>2</w:t>
                      </w:r>
                      <w:r w:rsidR="0001119A">
                        <w:rPr>
                          <w:i/>
                          <w:iCs/>
                        </w:rPr>
                        <w:fldChar w:fldCharType="end"/>
                      </w:r>
                    </w:p>
                  </w:txbxContent>
                </v:textbox>
                <w10:wrap type="square"/>
              </v:shape>
            </w:pict>
          </mc:Fallback>
        </mc:AlternateContent>
      </w:r>
      <w:r w:rsidR="00411CB0">
        <w:rPr>
          <w:b w:val="0"/>
          <w:bCs w:val="0"/>
          <w:noProof/>
          <w:color w:val="000000"/>
          <w:sz w:val="28"/>
          <w:szCs w:val="28"/>
          <w:bdr w:val="none" w:sz="0" w:space="0" w:color="auto" w:frame="1"/>
        </w:rPr>
        <w:drawing>
          <wp:anchor distT="0" distB="0" distL="114300" distR="114300" simplePos="0" relativeHeight="251658241" behindDoc="0" locked="0" layoutInCell="1" allowOverlap="1" wp14:anchorId="718D1D24" wp14:editId="388D26B2">
            <wp:simplePos x="0" y="0"/>
            <wp:positionH relativeFrom="margin">
              <wp:align>right</wp:align>
            </wp:positionH>
            <wp:positionV relativeFrom="paragraph">
              <wp:posOffset>273685</wp:posOffset>
            </wp:positionV>
            <wp:extent cx="5943600" cy="3726180"/>
            <wp:effectExtent l="0" t="0" r="0" b="7620"/>
            <wp:wrapSquare wrapText="bothSides"/>
            <wp:docPr id="377242074" name="Picture 2" descr="A group of people i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42074" name="Picture 2" descr="A group of people in a stree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anchor>
        </w:drawing>
      </w:r>
      <w:r w:rsidR="002A1BD0" w:rsidRPr="008C40DB">
        <w:t>Solution:</w:t>
      </w:r>
      <w:bookmarkEnd w:id="5"/>
    </w:p>
    <w:p w14:paraId="1C752381" w14:textId="30398011" w:rsidR="002A1BD0" w:rsidRDefault="002A1BD0" w:rsidP="002A1BD0">
      <w:r>
        <w:t>Zara official website should add a notable language selector on the main webpage. These are the suggested steps should be taken by Zara to solve this issue to enhance the user experience:</w:t>
      </w:r>
    </w:p>
    <w:p w14:paraId="54DFCF26" w14:textId="3B4BB92B" w:rsidR="002A1BD0" w:rsidRDefault="002A1BD0" w:rsidP="002A1BD0">
      <w:r>
        <w:t>Start by conducting a user survey to gauge language preferences and prioritize the most requested languages based on user feedback and geographic relevance to ensure a focused and efficient approach to expansion.</w:t>
      </w:r>
    </w:p>
    <w:p w14:paraId="291AC2FE" w14:textId="04F3E12B" w:rsidR="002A1BD0" w:rsidRDefault="002A1BD0" w:rsidP="002A1BD0">
      <w:r>
        <w:t xml:space="preserve">Invest in a reliable and highly reputable content management system (CMS) - a platform that enables the creation, management, and publication of digital content in multiple languages - to enable the seamless integration of additional languages, increasing site accessibility and user reach. </w:t>
      </w:r>
    </w:p>
    <w:p w14:paraId="02B74A1E" w14:textId="610C8D5A" w:rsidR="002A1BD0" w:rsidRDefault="002A1BD0" w:rsidP="002A1BD0">
      <w:r>
        <w:t>Integrate a user-friendly language selector, particularly on the homepage or in the site header. This simple feature allows users to easily switch between available languages, promoting a more user-centric experience.</w:t>
      </w:r>
    </w:p>
    <w:p w14:paraId="4CA30B15" w14:textId="5DCD9DE3" w:rsidR="002A1BD0" w:rsidRDefault="002A1BD0" w:rsidP="002A1BD0">
      <w:r>
        <w:t>Localize the content by adapting the culture of each language group. It is important to translate not only the language itself but also the culturally specific elements for a more personalized and engaging user experience.</w:t>
      </w:r>
    </w:p>
    <w:p w14:paraId="25ED0896" w14:textId="78B5B1F7" w:rsidR="002A1BD0" w:rsidRDefault="002A1BD0" w:rsidP="002A1BD0">
      <w:r>
        <w:t>Run a beta test with a small group of users representing the target language before the official launch. This will help identify any issues and ensure a smooth multilingual implementation.</w:t>
      </w:r>
    </w:p>
    <w:p w14:paraId="79CB7772" w14:textId="4E8A47C2" w:rsidR="006C0652" w:rsidRDefault="002A1BD0" w:rsidP="006C0652">
      <w:r>
        <w:t>Provide regular updates and maintenance for all supported languages. Synchronize content across language versions whenever there is news or the latest updates from Zara and maintain a high standard of user experience by addressing issues reported by users in no time.</w:t>
      </w:r>
    </w:p>
    <w:p w14:paraId="413C249E" w14:textId="77777777" w:rsidR="000329C0" w:rsidRDefault="000329C0">
      <w:pPr>
        <w:spacing w:after="160" w:line="259" w:lineRule="auto"/>
        <w:ind w:firstLine="0"/>
        <w:rPr>
          <w:b/>
          <w:bCs/>
        </w:rPr>
      </w:pPr>
      <w:r>
        <w:br w:type="page"/>
      </w:r>
    </w:p>
    <w:p w14:paraId="163599D8" w14:textId="0E572BE8" w:rsidR="0028659F" w:rsidRDefault="0028659F" w:rsidP="0028659F">
      <w:pPr>
        <w:pStyle w:val="Heading2"/>
      </w:pPr>
      <w:bookmarkStart w:id="6" w:name="_Toc1555065084"/>
      <w:r>
        <w:t>Benchmark – HUGO BOS</w:t>
      </w:r>
      <w:r w:rsidR="000329C0">
        <w:t>S</w:t>
      </w:r>
      <w:bookmarkEnd w:id="6"/>
    </w:p>
    <w:p w14:paraId="3513A22B" w14:textId="3A494A9F" w:rsidR="0028659F" w:rsidRPr="0028659F" w:rsidRDefault="000329C0" w:rsidP="00E73841">
      <w:pPr>
        <w:pStyle w:val="Caption"/>
      </w:pPr>
      <w:r>
        <w:rPr>
          <w:noProof/>
        </w:rPr>
        <w:drawing>
          <wp:inline distT="0" distB="0" distL="0" distR="0" wp14:anchorId="28C07EBE" wp14:editId="3C333767">
            <wp:extent cx="5943600" cy="2827020"/>
            <wp:effectExtent l="0" t="0" r="0" b="0"/>
            <wp:docPr id="166018294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2942" name="Picture 1" descr="A screenshot of a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r w:rsidR="00E73841" w:rsidRPr="00E73841">
        <w:rPr>
          <w:b/>
          <w:szCs w:val="22"/>
        </w:rPr>
        <w:t xml:space="preserve">Figure </w:t>
      </w:r>
      <w:r w:rsidR="0001119A">
        <w:rPr>
          <w:b/>
          <w:szCs w:val="22"/>
        </w:rPr>
        <w:fldChar w:fldCharType="begin"/>
      </w:r>
      <w:r w:rsidR="0001119A">
        <w:rPr>
          <w:b/>
          <w:szCs w:val="22"/>
        </w:rPr>
        <w:instrText xml:space="preserve"> SEQ Figure \* ARABIC </w:instrText>
      </w:r>
      <w:r w:rsidR="0001119A">
        <w:rPr>
          <w:b/>
          <w:szCs w:val="22"/>
        </w:rPr>
        <w:fldChar w:fldCharType="separate"/>
      </w:r>
      <w:r w:rsidR="00753252">
        <w:rPr>
          <w:b/>
          <w:noProof/>
          <w:szCs w:val="22"/>
        </w:rPr>
        <w:t>3</w:t>
      </w:r>
      <w:r w:rsidR="0001119A">
        <w:rPr>
          <w:b/>
          <w:szCs w:val="22"/>
        </w:rPr>
        <w:fldChar w:fldCharType="end"/>
      </w:r>
    </w:p>
    <w:p w14:paraId="29EFB213" w14:textId="155B3888" w:rsidR="006C0652" w:rsidRDefault="00E564A3" w:rsidP="00E564A3">
      <w:r w:rsidRPr="00E564A3">
        <w:t>As for the well-known clothing brands that maintain a high reputation like Zara, Hugo Boss has a more mature and user-friendly language selection on their official website. Hugo Boss's official website also shows the currency according to the selected country. Hugo Boss's official website offers 70+ different languages according to the country, this surpasses Zara's official website which offers only 30+ different languages. Notably, the language selection and currency features on the Hugo Boss official website are intuitive and easy to locate.</w:t>
      </w:r>
      <w:r w:rsidR="006C0652">
        <w:br w:type="page"/>
      </w:r>
    </w:p>
    <w:p w14:paraId="36DCC54F" w14:textId="77777777" w:rsidR="002A1BD0" w:rsidRPr="002A1BD0" w:rsidRDefault="002A1BD0" w:rsidP="006C0652"/>
    <w:p w14:paraId="72C89EEE" w14:textId="027E3767" w:rsidR="002A1BD0" w:rsidRDefault="002A1BD0" w:rsidP="008C40DB">
      <w:pPr>
        <w:pStyle w:val="Heading1"/>
      </w:pPr>
      <w:bookmarkStart w:id="7" w:name="_Toc1273413142"/>
      <w:r>
        <w:t>No Chat box on Home Page</w:t>
      </w:r>
      <w:r w:rsidR="00E564A3">
        <w:t xml:space="preserve"> (Eazen &amp; Kaysan)</w:t>
      </w:r>
      <w:bookmarkEnd w:id="7"/>
    </w:p>
    <w:p w14:paraId="2444099D" w14:textId="43F8C2BC" w:rsidR="008C40DB" w:rsidRDefault="008C40DB" w:rsidP="008C40DB">
      <w:pPr>
        <w:pStyle w:val="Heading2"/>
      </w:pPr>
      <w:bookmarkStart w:id="8" w:name="_Toc1321919083"/>
      <w:r w:rsidRPr="44092FBD">
        <w:t>Issue</w:t>
      </w:r>
      <w:r>
        <w:t>:</w:t>
      </w:r>
      <w:bookmarkEnd w:id="8"/>
    </w:p>
    <w:p w14:paraId="613183C8" w14:textId="68B0641C" w:rsidR="008C40DB" w:rsidRDefault="008C40DB" w:rsidP="008C40DB">
      <w:pPr>
        <w:rPr>
          <w:lang w:eastAsia="zh-CN"/>
        </w:rPr>
      </w:pPr>
      <w:r w:rsidRPr="44092FBD">
        <w:rPr>
          <w:lang w:eastAsia="zh-CN"/>
        </w:rPr>
        <w:t xml:space="preserve">There isn’t a chat box on the main page of Zara’s website. The absence of a chat box on a website can lead to limited support options, delayed responses, and potential loss of sales opportunities. </w:t>
      </w:r>
    </w:p>
    <w:p w14:paraId="179F4CE8" w14:textId="48ABADF2" w:rsidR="008C40DB" w:rsidRDefault="008C40DB" w:rsidP="001B03C9">
      <w:r>
        <w:t xml:space="preserve">Live Chat has become a staple of e-commerce websites as of late. Just as brick-and-mortar stores employ salespeople to streamline the shopping experience, online stores employ virtual agents to provide a personalized experience to their customers </w:t>
      </w:r>
      <w:r w:rsidRPr="001B03C9">
        <w:t>(Chattaraman, 2012).</w:t>
      </w:r>
      <w:r>
        <w:t xml:space="preserve"> While zara.com does have a live chat feature, it is only accessible from select pages on the website. </w:t>
      </w:r>
    </w:p>
    <w:p w14:paraId="1CAF973F" w14:textId="679C49F9" w:rsidR="008C40DB" w:rsidRDefault="008C40DB" w:rsidP="001B03C9">
      <w:r>
        <w:t>Studies show that live chat has a significant effect on sales conversion rates. An industry report published by Morgan Stanley in 2005 attributes in part the success of the Chinese e-commerce platform Taobao to their implementation of live cha</w:t>
      </w:r>
      <w:r w:rsidRPr="001B03C9">
        <w:t>t (Sun, 2021).</w:t>
      </w:r>
    </w:p>
    <w:p w14:paraId="37CA6C8D" w14:textId="71CEC65F" w:rsidR="002F3CE9" w:rsidRPr="008C40DB" w:rsidRDefault="002F3CE9" w:rsidP="002F3CE9">
      <w:pPr>
        <w:pStyle w:val="Heading2"/>
      </w:pPr>
      <w:bookmarkStart w:id="9" w:name="_Toc425853164"/>
      <w:r w:rsidRPr="00CD5DFF">
        <w:rPr>
          <w:rFonts w:ascii="Times New Roman" w:eastAsia="Times New Roman" w:hAnsi="Times New Roman" w:cs="Times New Roman"/>
          <w:noProof/>
          <w:sz w:val="24"/>
          <w:szCs w:val="24"/>
          <w:bdr w:val="none" w:sz="0" w:space="0" w:color="auto" w:frame="1"/>
          <w:lang w:eastAsia="zh-CN"/>
        </w:rPr>
        <w:drawing>
          <wp:anchor distT="0" distB="0" distL="114300" distR="114300" simplePos="0" relativeHeight="251658242" behindDoc="0" locked="0" layoutInCell="1" allowOverlap="1" wp14:anchorId="77234309" wp14:editId="249D2073">
            <wp:simplePos x="0" y="0"/>
            <wp:positionH relativeFrom="margin">
              <wp:align>right</wp:align>
            </wp:positionH>
            <wp:positionV relativeFrom="paragraph">
              <wp:posOffset>267915</wp:posOffset>
            </wp:positionV>
            <wp:extent cx="5943600" cy="3657600"/>
            <wp:effectExtent l="0" t="0" r="0" b="0"/>
            <wp:wrapSquare wrapText="bothSides"/>
            <wp:docPr id="1588981647"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81647" name="Picture 5" descr="A screenshot of a websit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anchor>
        </w:drawing>
      </w:r>
      <w:r>
        <w:rPr>
          <w:noProof/>
        </w:rPr>
        <mc:AlternateContent>
          <mc:Choice Requires="wps">
            <w:drawing>
              <wp:anchor distT="0" distB="0" distL="114300" distR="114300" simplePos="0" relativeHeight="251658252" behindDoc="0" locked="0" layoutInCell="1" allowOverlap="1" wp14:anchorId="51B1B354" wp14:editId="793B8D44">
                <wp:simplePos x="0" y="0"/>
                <wp:positionH relativeFrom="margin">
                  <wp:align>right</wp:align>
                </wp:positionH>
                <wp:positionV relativeFrom="paragraph">
                  <wp:posOffset>3964940</wp:posOffset>
                </wp:positionV>
                <wp:extent cx="5943600" cy="368300"/>
                <wp:effectExtent l="0" t="0" r="0" b="0"/>
                <wp:wrapSquare wrapText="bothSides"/>
                <wp:docPr id="843731670" name="Text Box 1"/>
                <wp:cNvGraphicFramePr/>
                <a:graphic xmlns:a="http://schemas.openxmlformats.org/drawingml/2006/main">
                  <a:graphicData uri="http://schemas.microsoft.com/office/word/2010/wordprocessingShape">
                    <wps:wsp>
                      <wps:cNvSpPr txBox="1"/>
                      <wps:spPr>
                        <a:xfrm>
                          <a:off x="0" y="0"/>
                          <a:ext cx="5943600" cy="368300"/>
                        </a:xfrm>
                        <a:prstGeom prst="rect">
                          <a:avLst/>
                        </a:prstGeom>
                        <a:solidFill>
                          <a:prstClr val="white"/>
                        </a:solidFill>
                        <a:ln>
                          <a:noFill/>
                        </a:ln>
                      </wps:spPr>
                      <wps:txbx>
                        <w:txbxContent>
                          <w:p w14:paraId="4DFC6B84" w14:textId="67F7C3EA" w:rsidR="002F3CE9" w:rsidRDefault="002F3CE9" w:rsidP="002F3CE9">
                            <w:pPr>
                              <w:pStyle w:val="CaptionCallout"/>
                            </w:pPr>
                            <w:r>
                              <w:t xml:space="preserve">Figure </w:t>
                            </w:r>
                            <w:r>
                              <w:fldChar w:fldCharType="begin"/>
                            </w:r>
                            <w:r>
                              <w:instrText xml:space="preserve"> SEQ Figure \* ARABIC </w:instrText>
                            </w:r>
                            <w:r>
                              <w:fldChar w:fldCharType="separate"/>
                            </w:r>
                            <w:r w:rsidR="00753252">
                              <w:rPr>
                                <w:noProof/>
                              </w:rPr>
                              <w:t>4</w:t>
                            </w:r>
                            <w:r>
                              <w:fldChar w:fldCharType="end"/>
                            </w:r>
                            <w:r>
                              <w:t xml:space="preserve"> - </w:t>
                            </w:r>
                            <w:r w:rsidRPr="001F07CA">
                              <w:rPr>
                                <w:b w:val="0"/>
                                <w:bCs/>
                              </w:rPr>
                              <w:t>A mockup of a live chat box on the main page of the Zara website.</w:t>
                            </w:r>
                          </w:p>
                          <w:p w14:paraId="67B57806" w14:textId="77777777" w:rsidR="002F3CE9" w:rsidRPr="00C51FB0" w:rsidRDefault="002F3CE9" w:rsidP="002F3CE9">
                            <w:pPr>
                              <w:pStyle w:val="Caption"/>
                              <w:rPr>
                                <w:rFonts w:ascii="Times New Roman" w:eastAsia="Times New Roman" w:hAnsi="Times New Roman" w:cs="Times New Roman"/>
                                <w:b/>
                                <w:bCs/>
                                <w:noProof/>
                                <w:sz w:val="24"/>
                                <w:szCs w:val="24"/>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B1B354" id="_x0000_s1028" type="#_x0000_t202" style="position:absolute;margin-left:416.8pt;margin-top:312.2pt;width:468pt;height:29pt;z-index:2516582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" stroked="f">
                <v:textbox inset="0,0,0,0">
                  <w:txbxContent>
                    <w:p w14:paraId="4DFC6B84" w14:textId="67F7C3EA" w:rsidR="002F3CE9" w:rsidRDefault="002F3CE9" w:rsidP="002F3CE9">
                      <w:pPr>
                        <w:pStyle w:val="CaptionCallout"/>
                      </w:pPr>
                      <w:r>
                        <w:t xml:space="preserve">Figure </w:t>
                      </w:r>
                      <w:r>
                        <w:fldChar w:fldCharType="begin"/>
                      </w:r>
                      <w:r>
                        <w:instrText xml:space="preserve"> SEQ Figure \* ARABIC </w:instrText>
                      </w:r>
                      <w:r>
                        <w:fldChar w:fldCharType="separate"/>
                      </w:r>
                      <w:r w:rsidR="00753252">
                        <w:rPr>
                          <w:noProof/>
                        </w:rPr>
                        <w:t>4</w:t>
                      </w:r>
                      <w:r>
                        <w:fldChar w:fldCharType="end"/>
                      </w:r>
                      <w:r>
                        <w:t xml:space="preserve"> - </w:t>
                      </w:r>
                      <w:r w:rsidRPr="001F07CA">
                        <w:rPr>
                          <w:b w:val="0"/>
                          <w:bCs/>
                        </w:rPr>
                        <w:t>A mockup of a live chat box on the main page of the Zara website.</w:t>
                      </w:r>
                    </w:p>
                    <w:p w14:paraId="67B57806" w14:textId="77777777" w:rsidR="002F3CE9" w:rsidRPr="00C51FB0" w:rsidRDefault="002F3CE9" w:rsidP="002F3CE9">
                      <w:pPr>
                        <w:pStyle w:val="Caption"/>
                        <w:rPr>
                          <w:rFonts w:ascii="Times New Roman" w:eastAsia="Times New Roman" w:hAnsi="Times New Roman" w:cs="Times New Roman"/>
                          <w:b/>
                          <w:bCs/>
                          <w:noProof/>
                          <w:sz w:val="24"/>
                          <w:szCs w:val="24"/>
                          <w:bdr w:val="none" w:sz="0" w:space="0" w:color="auto" w:frame="1"/>
                        </w:rPr>
                      </w:pPr>
                    </w:p>
                  </w:txbxContent>
                </v:textbox>
                <w10:wrap type="square" anchorx="margin"/>
              </v:shape>
            </w:pict>
          </mc:Fallback>
        </mc:AlternateContent>
      </w:r>
      <w:r>
        <w:t>Solution:</w:t>
      </w:r>
      <w:bookmarkEnd w:id="9"/>
    </w:p>
    <w:p w14:paraId="6BB3260D" w14:textId="2347E608" w:rsidR="002F3CE9" w:rsidRDefault="002F3CE9" w:rsidP="002F3CE9">
      <w:pPr>
        <w:rPr>
          <w:lang w:eastAsia="zh-CN"/>
        </w:rPr>
      </w:pPr>
      <w:r>
        <w:rPr>
          <w:lang w:eastAsia="zh-CN"/>
        </w:rPr>
        <w:t xml:space="preserve">By adding a floating “Live Chat” Button to all pages of the Zara website, customers are given access to live chat at any point in their shopping experience. Additionally, our solution could expand on the existing chat feature on the website. </w:t>
      </w:r>
    </w:p>
    <w:p w14:paraId="52C7AFD7" w14:textId="2CA90CCC" w:rsidR="002F3CE9" w:rsidRDefault="002F3CE9" w:rsidP="002F3CE9">
      <w:pPr>
        <w:rPr>
          <w:lang w:eastAsia="zh-CN"/>
        </w:rPr>
      </w:pPr>
      <w:r>
        <w:rPr>
          <w:lang w:eastAsia="zh-CN"/>
        </w:rPr>
        <w:t>For example, an Artificial Intelligence (AI) based chatbot could be integrated into the live chat feature. Where conventional chatbots tend to provide poor responses which can negatively impact customer satisfaction, an AI based chatbot could provide better personalized support to improve the quality of customer interactions (Nichifor, 2021). Such a chatbot could suggest suitable products, answer questions regarding availability, and even direct customers with more serious questions to human service agents (Song, 2021).</w:t>
      </w:r>
    </w:p>
    <w:p w14:paraId="16C63C1A" w14:textId="77777777" w:rsidR="002F3CE9" w:rsidRPr="008C40DB" w:rsidRDefault="002F3CE9" w:rsidP="001B03C9"/>
    <w:p w14:paraId="329D93B9" w14:textId="77777777" w:rsidR="00D062CF" w:rsidRDefault="00D062CF">
      <w:pPr>
        <w:spacing w:after="160" w:line="259" w:lineRule="auto"/>
        <w:ind w:firstLine="0"/>
        <w:rPr>
          <w:b/>
          <w:bCs/>
          <w:lang w:eastAsia="zh-CN"/>
        </w:rPr>
      </w:pPr>
      <w:r>
        <w:rPr>
          <w:lang w:eastAsia="zh-CN"/>
        </w:rPr>
        <w:br w:type="page"/>
      </w:r>
    </w:p>
    <w:p w14:paraId="504C170C" w14:textId="6FB94BCB" w:rsidR="0085639D" w:rsidRDefault="0085639D" w:rsidP="0085639D">
      <w:pPr>
        <w:pStyle w:val="Heading2"/>
        <w:rPr>
          <w:lang w:eastAsia="zh-CN"/>
        </w:rPr>
      </w:pPr>
      <w:bookmarkStart w:id="10" w:name="_Toc2061875650"/>
      <w:r>
        <w:rPr>
          <w:lang w:eastAsia="zh-CN"/>
        </w:rPr>
        <w:t>Benchmark – Cotton On</w:t>
      </w:r>
      <w:bookmarkEnd w:id="10"/>
    </w:p>
    <w:p w14:paraId="4A884FD9" w14:textId="77777777" w:rsidR="00C44806" w:rsidRDefault="008C0109" w:rsidP="00C44806">
      <w:pPr>
        <w:keepNext/>
        <w:ind w:firstLine="0"/>
      </w:pPr>
      <w:r>
        <w:rPr>
          <w:rFonts w:ascii="Arial" w:hAnsi="Arial" w:cs="Arial"/>
          <w:noProof/>
          <w:color w:val="000000"/>
          <w:bdr w:val="none" w:sz="0" w:space="0" w:color="auto" w:frame="1"/>
        </w:rPr>
        <w:drawing>
          <wp:inline distT="0" distB="0" distL="0" distR="0" wp14:anchorId="6F6AA6E8" wp14:editId="03D4033D">
            <wp:extent cx="5943600" cy="3302000"/>
            <wp:effectExtent l="0" t="0" r="0" b="0"/>
            <wp:docPr id="1148813702"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3702" name="Picture 2" descr="A screenshot of a websit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05819694" w14:textId="25412EE8" w:rsidR="00AF13D8" w:rsidRPr="008C40DB" w:rsidRDefault="00C44806" w:rsidP="00C44806">
      <w:pPr>
        <w:pStyle w:val="CaptionCallout"/>
        <w:rPr>
          <w:lang w:eastAsia="zh-CN"/>
        </w:rPr>
      </w:pPr>
      <w:r>
        <w:t xml:space="preserve">Figure </w:t>
      </w:r>
      <w:r>
        <w:fldChar w:fldCharType="begin"/>
      </w:r>
      <w:r>
        <w:instrText xml:space="preserve"> SEQ Figure \* ARABIC </w:instrText>
      </w:r>
      <w:r>
        <w:fldChar w:fldCharType="separate"/>
      </w:r>
      <w:r w:rsidR="00753252">
        <w:rPr>
          <w:noProof/>
        </w:rPr>
        <w:t>5</w:t>
      </w:r>
      <w:r>
        <w:fldChar w:fldCharType="end"/>
      </w:r>
    </w:p>
    <w:p w14:paraId="24180296" w14:textId="5CE0A0F3" w:rsidR="0001119A" w:rsidRDefault="00CF7AB3" w:rsidP="00CF7AB3">
      <w:r>
        <w:t xml:space="preserve">Cotton </w:t>
      </w:r>
      <w:r w:rsidR="00065E97">
        <w:t>On</w:t>
      </w:r>
      <w:r w:rsidR="00224B96">
        <w:t>’s website provides a good example of an accessible live chat feature, with users being able to see and access the live chat butto</w:t>
      </w:r>
      <w:r w:rsidR="003B5FC1">
        <w:t>n as soon as they open the website.</w:t>
      </w:r>
      <w:r w:rsidR="00700DCF">
        <w:t xml:space="preserve"> The chat button is positioned in such a way that </w:t>
      </w:r>
      <w:proofErr w:type="gramStart"/>
      <w:r w:rsidR="00700DCF">
        <w:t>it</w:t>
      </w:r>
      <w:proofErr w:type="gramEnd"/>
      <w:r w:rsidR="00700DCF">
        <w:t xml:space="preserve"> “floats” over the webpage, remaining accessible regardless of </w:t>
      </w:r>
      <w:r w:rsidR="006D0977">
        <w:t>where the customer is on the page</w:t>
      </w:r>
      <w:r w:rsidR="002D1A9F">
        <w:t>/website.</w:t>
      </w:r>
    </w:p>
    <w:p w14:paraId="1D1EE224" w14:textId="77777777" w:rsidR="00CF7AB3" w:rsidRDefault="00CF7AB3">
      <w:pPr>
        <w:spacing w:after="160" w:line="259" w:lineRule="auto"/>
        <w:ind w:firstLine="0"/>
        <w:rPr>
          <w:b/>
          <w:bCs/>
        </w:rPr>
      </w:pPr>
      <w:r>
        <w:br w:type="page"/>
      </w:r>
    </w:p>
    <w:p w14:paraId="2E77905C" w14:textId="76B1C6A7" w:rsidR="002A1BD0" w:rsidRPr="002A1BD0" w:rsidRDefault="002A1BD0" w:rsidP="00AF13D8">
      <w:pPr>
        <w:pStyle w:val="Heading1"/>
      </w:pPr>
      <w:bookmarkStart w:id="11" w:name="_Toc83447668"/>
      <w:r>
        <w:t xml:space="preserve">No Log </w:t>
      </w:r>
      <w:r w:rsidR="0001119A">
        <w:t>Out B</w:t>
      </w:r>
      <w:r>
        <w:t>utton</w:t>
      </w:r>
      <w:r w:rsidR="0001119A">
        <w:t xml:space="preserve"> (Ching Ying &amp; Emerson)</w:t>
      </w:r>
      <w:bookmarkEnd w:id="11"/>
    </w:p>
    <w:p w14:paraId="038684A1" w14:textId="542E9BF5" w:rsidR="576062CF" w:rsidRPr="00AF13D8" w:rsidRDefault="72E609EB" w:rsidP="00AF13D8">
      <w:pPr>
        <w:pStyle w:val="Heading2"/>
      </w:pPr>
      <w:r>
        <w:t xml:space="preserve"> </w:t>
      </w:r>
      <w:bookmarkStart w:id="12" w:name="_Toc1204781981"/>
      <w:r w:rsidR="00AF13D8">
        <w:t>Issue:</w:t>
      </w:r>
      <w:bookmarkEnd w:id="12"/>
    </w:p>
    <w:p w14:paraId="68036D50" w14:textId="75E9FE73" w:rsidR="0001119A" w:rsidRDefault="00E8063B" w:rsidP="0001119A">
      <w:pPr>
        <w:ind w:firstLine="0"/>
      </w:pPr>
      <w:r>
        <w:rPr>
          <w:noProof/>
          <w:color w:val="000000"/>
          <w:bdr w:val="none" w:sz="0" w:space="0" w:color="auto" w:frame="1"/>
        </w:rPr>
        <w:drawing>
          <wp:anchor distT="0" distB="0" distL="114300" distR="114300" simplePos="0" relativeHeight="251658243" behindDoc="0" locked="0" layoutInCell="1" allowOverlap="1" wp14:anchorId="27B273AD" wp14:editId="4C346D53">
            <wp:simplePos x="0" y="0"/>
            <wp:positionH relativeFrom="margin">
              <wp:align>center</wp:align>
            </wp:positionH>
            <wp:positionV relativeFrom="paragraph">
              <wp:posOffset>694707</wp:posOffset>
            </wp:positionV>
            <wp:extent cx="4914900" cy="2468880"/>
            <wp:effectExtent l="0" t="0" r="0" b="7620"/>
            <wp:wrapTopAndBottom/>
            <wp:docPr id="7101930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4900" cy="2468880"/>
                    </a:xfrm>
                    <a:prstGeom prst="rect">
                      <a:avLst/>
                    </a:prstGeom>
                    <a:noFill/>
                    <a:ln>
                      <a:noFill/>
                    </a:ln>
                  </pic:spPr>
                </pic:pic>
              </a:graphicData>
            </a:graphic>
          </wp:anchor>
        </w:drawing>
      </w:r>
      <w:r w:rsidR="0001119A">
        <w:rPr>
          <w:noProof/>
        </w:rPr>
        <mc:AlternateContent>
          <mc:Choice Requires="wps">
            <w:drawing>
              <wp:anchor distT="0" distB="0" distL="114300" distR="114300" simplePos="0" relativeHeight="251658246" behindDoc="0" locked="0" layoutInCell="1" allowOverlap="1" wp14:anchorId="609A82D7" wp14:editId="24F66FB4">
                <wp:simplePos x="0" y="0"/>
                <wp:positionH relativeFrom="column">
                  <wp:posOffset>514350</wp:posOffset>
                </wp:positionH>
                <wp:positionV relativeFrom="paragraph">
                  <wp:posOffset>3204845</wp:posOffset>
                </wp:positionV>
                <wp:extent cx="4914900" cy="635"/>
                <wp:effectExtent l="0" t="0" r="0" b="0"/>
                <wp:wrapTopAndBottom/>
                <wp:docPr id="1439738506" name="Text Box 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277C5682" w14:textId="087A864B" w:rsidR="0001119A" w:rsidRDefault="0001119A" w:rsidP="0001119A">
                            <w:pPr>
                              <w:pStyle w:val="Caption"/>
                            </w:pPr>
                            <w:r w:rsidRPr="0001119A">
                              <w:rPr>
                                <w:b/>
                                <w:i w:val="0"/>
                                <w:iCs w:val="0"/>
                                <w:szCs w:val="22"/>
                              </w:rPr>
                              <w:t xml:space="preserve">Figure </w:t>
                            </w:r>
                            <w:r w:rsidRPr="0001119A">
                              <w:rPr>
                                <w:b/>
                                <w:i w:val="0"/>
                                <w:iCs w:val="0"/>
                                <w:szCs w:val="22"/>
                              </w:rPr>
                              <w:fldChar w:fldCharType="begin"/>
                            </w:r>
                            <w:r w:rsidRPr="0001119A">
                              <w:rPr>
                                <w:b/>
                                <w:i w:val="0"/>
                                <w:iCs w:val="0"/>
                                <w:szCs w:val="22"/>
                              </w:rPr>
                              <w:instrText xml:space="preserve"> SEQ Figure \* ARABIC </w:instrText>
                            </w:r>
                            <w:r w:rsidRPr="0001119A">
                              <w:rPr>
                                <w:b/>
                                <w:i w:val="0"/>
                                <w:iCs w:val="0"/>
                                <w:szCs w:val="22"/>
                              </w:rPr>
                              <w:fldChar w:fldCharType="separate"/>
                            </w:r>
                            <w:r w:rsidR="0012674D">
                              <w:rPr>
                                <w:b/>
                                <w:i w:val="0"/>
                                <w:iCs w:val="0"/>
                                <w:noProof/>
                                <w:szCs w:val="22"/>
                              </w:rPr>
                              <w:t>6</w:t>
                            </w:r>
                            <w:r w:rsidRPr="0001119A">
                              <w:rPr>
                                <w:b/>
                                <w:i w:val="0"/>
                                <w:iCs w:val="0"/>
                                <w:szCs w:val="22"/>
                              </w:rPr>
                              <w:fldChar w:fldCharType="end"/>
                            </w:r>
                            <w:r>
                              <w:t xml:space="preserve"> - The user account page on the Zara website.</w:t>
                            </w:r>
                          </w:p>
                          <w:p w14:paraId="3ACFE31D" w14:textId="680F73AB" w:rsidR="0001119A" w:rsidRPr="00380691" w:rsidRDefault="0001119A" w:rsidP="0001119A">
                            <w:pPr>
                              <w:pStyle w:val="Caption"/>
                              <w:rPr>
                                <w:noProof/>
                                <w:color w:val="000000"/>
                                <w:bdr w:val="none" w:sz="0" w:space="0" w:color="auto" w:frame="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A82D7" id="_x0000_s1029" type="#_x0000_t202" style="position:absolute;margin-left:40.5pt;margin-top:252.35pt;width:387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LvGgIAAD8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" stroked="f">
                <v:textbox style="mso-fit-shape-to-text:t" inset="0,0,0,0">
                  <w:txbxContent>
                    <w:p w14:paraId="277C5682" w14:textId="087A864B" w:rsidR="0001119A" w:rsidRDefault="0001119A" w:rsidP="0001119A">
                      <w:pPr>
                        <w:pStyle w:val="Caption"/>
                      </w:pPr>
                      <w:r w:rsidRPr="0001119A">
                        <w:rPr>
                          <w:b/>
                          <w:i w:val="0"/>
                          <w:iCs w:val="0"/>
                          <w:szCs w:val="22"/>
                        </w:rPr>
                        <w:t xml:space="preserve">Figure </w:t>
                      </w:r>
                      <w:r w:rsidRPr="0001119A">
                        <w:rPr>
                          <w:b/>
                          <w:i w:val="0"/>
                          <w:iCs w:val="0"/>
                          <w:szCs w:val="22"/>
                        </w:rPr>
                        <w:fldChar w:fldCharType="begin"/>
                      </w:r>
                      <w:r w:rsidRPr="0001119A">
                        <w:rPr>
                          <w:b/>
                          <w:i w:val="0"/>
                          <w:iCs w:val="0"/>
                          <w:szCs w:val="22"/>
                        </w:rPr>
                        <w:instrText xml:space="preserve"> SEQ Figure \* ARABIC </w:instrText>
                      </w:r>
                      <w:r w:rsidRPr="0001119A">
                        <w:rPr>
                          <w:b/>
                          <w:i w:val="0"/>
                          <w:iCs w:val="0"/>
                          <w:szCs w:val="22"/>
                        </w:rPr>
                        <w:fldChar w:fldCharType="separate"/>
                      </w:r>
                      <w:r w:rsidR="0012674D">
                        <w:rPr>
                          <w:b/>
                          <w:i w:val="0"/>
                          <w:iCs w:val="0"/>
                          <w:noProof/>
                          <w:szCs w:val="22"/>
                        </w:rPr>
                        <w:t>6</w:t>
                      </w:r>
                      <w:r w:rsidRPr="0001119A">
                        <w:rPr>
                          <w:b/>
                          <w:i w:val="0"/>
                          <w:iCs w:val="0"/>
                          <w:szCs w:val="22"/>
                        </w:rPr>
                        <w:fldChar w:fldCharType="end"/>
                      </w:r>
                      <w:r>
                        <w:t xml:space="preserve"> - The user account page on the Zara website.</w:t>
                      </w:r>
                    </w:p>
                    <w:p w14:paraId="3ACFE31D" w14:textId="680F73AB" w:rsidR="0001119A" w:rsidRPr="00380691" w:rsidRDefault="0001119A" w:rsidP="0001119A">
                      <w:pPr>
                        <w:pStyle w:val="Caption"/>
                        <w:rPr>
                          <w:noProof/>
                          <w:color w:val="000000"/>
                          <w:bdr w:val="none" w:sz="0" w:space="0" w:color="auto" w:frame="1"/>
                        </w:rPr>
                      </w:pPr>
                    </w:p>
                  </w:txbxContent>
                </v:textbox>
                <w10:wrap type="topAndBottom"/>
              </v:shape>
            </w:pict>
          </mc:Fallback>
        </mc:AlternateContent>
      </w:r>
      <w:r w:rsidR="00AF13D8">
        <w:tab/>
        <w:t xml:space="preserve">In the Zara website, there is no log out system for the user. When clicked the account name, it shows like figure 3.1. There is no log out button at this website.  </w:t>
      </w:r>
    </w:p>
    <w:p w14:paraId="08ADABF0" w14:textId="756E4A76" w:rsidR="00AF13D8" w:rsidRDefault="00AF13D8" w:rsidP="0001119A">
      <w:pPr>
        <w:rPr>
          <w:rFonts w:ascii="Times New Roman" w:eastAsia="Times New Roman" w:hAnsi="Times New Roman" w:cs="Times New Roman"/>
          <w:sz w:val="24"/>
          <w:szCs w:val="24"/>
        </w:rPr>
      </w:pPr>
      <w:r>
        <w:t>Logging out from a website is to protect user’s privacy especially if user using the public computer. It prevents others from accessing the user’s account without verifying their credentials. Without logging out the website, it will cause some potential impact. The absence of log out system will increase the security risk such as the user account being hacked, or identity being stolen. Keeping the account logged in makes it easier for someone to access it by scenting the cookie and using it to appear to be logged in. That cookie would possibly become worthless if the user logged out. All this happens probably because either the user PC is already infected, or an untrustworthy person has physical access to it. If someone accesses the user account, they can see and modify the information or even misappropriation of personal information. It is dangerous for the user after stopping browsing the website. Besides the security risk, it also affects the performance of the website. The session will re-main active on the server if the user didn’t log out. This may have an impact on the website's scalability and performance, particularly if it has a high user base</w:t>
      </w:r>
      <w:r w:rsidR="00E8063B">
        <w:t xml:space="preserve"> </w:t>
      </w:r>
      <w:del w:id="13" w:author="TEE CHING YING" w:date="2024-02-27T08:59:00Z">
        <w:r>
          <w:delText xml:space="preserve"> </w:delText>
        </w:r>
      </w:del>
      <w:r w:rsidR="316B438A">
        <w:t>(Lincoln Spector, 2011) (Michel, 2021)</w:t>
      </w:r>
      <w:r w:rsidR="00E8063B">
        <w:t>.</w:t>
      </w:r>
      <w:del w:id="14" w:author="TEE CHING YING" w:date="2024-02-27T08:59:00Z">
        <w:r w:rsidDel="00AF13D8">
          <w:delText xml:space="preserve"> </w:delText>
        </w:r>
      </w:del>
    </w:p>
    <w:p w14:paraId="5A9AB980" w14:textId="766EF3F8" w:rsidR="576062CF" w:rsidRDefault="00AF13D8" w:rsidP="00AF13D8">
      <w:pPr>
        <w:rPr>
          <w:rFonts w:ascii="Times New Roman" w:eastAsia="Times New Roman" w:hAnsi="Times New Roman" w:cs="Times New Roman"/>
          <w:sz w:val="24"/>
          <w:szCs w:val="24"/>
        </w:rPr>
      </w:pPr>
      <w:r>
        <w:t>Although the chances of someone accessing a user’s account via an active logon is very small but it might happen also. So, the log out system is important for this website. For example, the present log out function is to increase the confidentiality of user information and prevent it affecting the performance of website. With the log in and log out system, restricted access protects the privacy of the user of the website. After a login session, logging out guarantees that user access and credentials are secure</w:t>
      </w:r>
      <w:r w:rsidR="652284BD">
        <w:t xml:space="preserve"> (Lincoln Spector, 2011) (Michel, 2021)</w:t>
      </w:r>
      <w:r w:rsidR="00E8063B">
        <w:rPr>
          <w:rFonts w:ascii="Times New Roman" w:eastAsia="Times New Roman" w:hAnsi="Times New Roman" w:cs="Times New Roman"/>
          <w:sz w:val="24"/>
          <w:szCs w:val="24"/>
        </w:rPr>
        <w:t>.</w:t>
      </w:r>
    </w:p>
    <w:p w14:paraId="0E4B6703" w14:textId="244A750A" w:rsidR="00AF13D8" w:rsidRDefault="0001119A" w:rsidP="00AF13D8">
      <w:pPr>
        <w:pStyle w:val="Heading2"/>
      </w:pPr>
      <w:bookmarkStart w:id="15" w:name="_Toc674595134"/>
      <w:r>
        <w:rPr>
          <w:noProof/>
        </w:rPr>
        <mc:AlternateContent>
          <mc:Choice Requires="wps">
            <w:drawing>
              <wp:anchor distT="0" distB="0" distL="114300" distR="114300" simplePos="0" relativeHeight="251658247" behindDoc="0" locked="0" layoutInCell="1" allowOverlap="1" wp14:anchorId="1D46C439" wp14:editId="19760A66">
                <wp:simplePos x="0" y="0"/>
                <wp:positionH relativeFrom="column">
                  <wp:posOffset>0</wp:posOffset>
                </wp:positionH>
                <wp:positionV relativeFrom="paragraph">
                  <wp:posOffset>3345815</wp:posOffset>
                </wp:positionV>
                <wp:extent cx="5722620" cy="635"/>
                <wp:effectExtent l="0" t="0" r="0" b="0"/>
                <wp:wrapTopAndBottom/>
                <wp:docPr id="258818697"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7B403E71" w14:textId="4334C004" w:rsidR="0001119A" w:rsidRPr="0001119A" w:rsidRDefault="0001119A" w:rsidP="0001119A">
                            <w:pPr>
                              <w:pStyle w:val="Caption"/>
                            </w:pPr>
                            <w:r w:rsidRPr="0001119A">
                              <w:rPr>
                                <w:b/>
                                <w:i w:val="0"/>
                                <w:iCs w:val="0"/>
                                <w:szCs w:val="22"/>
                              </w:rPr>
                              <w:t xml:space="preserve">Figure </w:t>
                            </w:r>
                            <w:r w:rsidRPr="0001119A">
                              <w:rPr>
                                <w:b/>
                                <w:i w:val="0"/>
                                <w:iCs w:val="0"/>
                                <w:szCs w:val="22"/>
                              </w:rPr>
                              <w:fldChar w:fldCharType="begin"/>
                            </w:r>
                            <w:r w:rsidRPr="0001119A">
                              <w:rPr>
                                <w:b/>
                                <w:i w:val="0"/>
                                <w:iCs w:val="0"/>
                                <w:szCs w:val="22"/>
                              </w:rPr>
                              <w:instrText xml:space="preserve"> SEQ Figure \* ARABIC </w:instrText>
                            </w:r>
                            <w:r w:rsidRPr="0001119A">
                              <w:rPr>
                                <w:b/>
                                <w:i w:val="0"/>
                                <w:iCs w:val="0"/>
                                <w:szCs w:val="22"/>
                              </w:rPr>
                              <w:fldChar w:fldCharType="separate"/>
                            </w:r>
                            <w:r w:rsidR="00753252">
                              <w:rPr>
                                <w:b/>
                                <w:i w:val="0"/>
                                <w:iCs w:val="0"/>
                                <w:noProof/>
                                <w:szCs w:val="22"/>
                              </w:rPr>
                              <w:t>7</w:t>
                            </w:r>
                            <w:r w:rsidRPr="0001119A">
                              <w:rPr>
                                <w:b/>
                                <w:i w:val="0"/>
                                <w:iCs w:val="0"/>
                                <w:szCs w:val="22"/>
                              </w:rPr>
                              <w:fldChar w:fldCharType="end"/>
                            </w:r>
                            <w:r>
                              <w:t xml:space="preserve"> - The user account page on the Zara website, modified to add a Log Out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6C439" id="_x0000_s1030" type="#_x0000_t202" style="position:absolute;margin-left:0;margin-top:263.45pt;width:450.6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CkGg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x/l8MaeQpNji/U2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" stroked="f">
                <v:textbox style="mso-fit-shape-to-text:t" inset="0,0,0,0">
                  <w:txbxContent>
                    <w:p w14:paraId="7B403E71" w14:textId="4334C004" w:rsidR="0001119A" w:rsidRPr="0001119A" w:rsidRDefault="0001119A" w:rsidP="0001119A">
                      <w:pPr>
                        <w:pStyle w:val="Caption"/>
                      </w:pPr>
                      <w:r w:rsidRPr="0001119A">
                        <w:rPr>
                          <w:b/>
                          <w:i w:val="0"/>
                          <w:iCs w:val="0"/>
                          <w:szCs w:val="22"/>
                        </w:rPr>
                        <w:t xml:space="preserve">Figure </w:t>
                      </w:r>
                      <w:r w:rsidRPr="0001119A">
                        <w:rPr>
                          <w:b/>
                          <w:i w:val="0"/>
                          <w:iCs w:val="0"/>
                          <w:szCs w:val="22"/>
                        </w:rPr>
                        <w:fldChar w:fldCharType="begin"/>
                      </w:r>
                      <w:r w:rsidRPr="0001119A">
                        <w:rPr>
                          <w:b/>
                          <w:i w:val="0"/>
                          <w:iCs w:val="0"/>
                          <w:szCs w:val="22"/>
                        </w:rPr>
                        <w:instrText xml:space="preserve"> SEQ Figure \* ARABIC </w:instrText>
                      </w:r>
                      <w:r w:rsidRPr="0001119A">
                        <w:rPr>
                          <w:b/>
                          <w:i w:val="0"/>
                          <w:iCs w:val="0"/>
                          <w:szCs w:val="22"/>
                        </w:rPr>
                        <w:fldChar w:fldCharType="separate"/>
                      </w:r>
                      <w:r w:rsidR="00753252">
                        <w:rPr>
                          <w:b/>
                          <w:i w:val="0"/>
                          <w:iCs w:val="0"/>
                          <w:noProof/>
                          <w:szCs w:val="22"/>
                        </w:rPr>
                        <w:t>7</w:t>
                      </w:r>
                      <w:r w:rsidRPr="0001119A">
                        <w:rPr>
                          <w:b/>
                          <w:i w:val="0"/>
                          <w:iCs w:val="0"/>
                          <w:szCs w:val="22"/>
                        </w:rPr>
                        <w:fldChar w:fldCharType="end"/>
                      </w:r>
                      <w:r>
                        <w:t xml:space="preserve"> - The user account page on the Zara website, modified to add a Log Out button.</w:t>
                      </w:r>
                    </w:p>
                  </w:txbxContent>
                </v:textbox>
                <w10:wrap type="topAndBottom"/>
              </v:shape>
            </w:pict>
          </mc:Fallback>
        </mc:AlternateContent>
      </w:r>
      <w:r w:rsidR="1C6C1057">
        <w:rPr>
          <w:noProof/>
        </w:rPr>
        <w:drawing>
          <wp:anchor distT="0" distB="0" distL="114300" distR="114300" simplePos="0" relativeHeight="251658256" behindDoc="0" locked="0" layoutInCell="1" allowOverlap="1" wp14:anchorId="7D7BB9E1" wp14:editId="13B230FE">
            <wp:simplePos x="0" y="0"/>
            <wp:positionH relativeFrom="column">
              <wp:posOffset>0</wp:posOffset>
            </wp:positionH>
            <wp:positionV relativeFrom="paragraph">
              <wp:posOffset>635</wp:posOffset>
            </wp:positionV>
            <wp:extent cx="5722620" cy="2887980"/>
            <wp:effectExtent l="0" t="0" r="0" b="7620"/>
            <wp:wrapTopAndBottom/>
            <wp:docPr id="163840728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722620" cy="2887980"/>
                    </a:xfrm>
                    <a:prstGeom prst="rect">
                      <a:avLst/>
                    </a:prstGeom>
                  </pic:spPr>
                </pic:pic>
              </a:graphicData>
            </a:graphic>
          </wp:anchor>
        </w:drawing>
      </w:r>
      <w:r w:rsidR="00AF13D8">
        <w:t>Solution:</w:t>
      </w:r>
      <w:bookmarkEnd w:id="15"/>
    </w:p>
    <w:p w14:paraId="1CF500FD" w14:textId="77777777" w:rsidR="00AF13D8" w:rsidRDefault="00AF13D8" w:rsidP="00AF13D8">
      <w:r>
        <w:t xml:space="preserve">Zara website should add the log out button, when user click their account there will have a log out button shown to user. The button should add below the user account name so it can be seen obviously. </w:t>
      </w:r>
    </w:p>
    <w:p w14:paraId="6D519541" w14:textId="77777777" w:rsidR="0001119A" w:rsidRDefault="0001119A">
      <w:pPr>
        <w:spacing w:after="160" w:line="259" w:lineRule="auto"/>
        <w:ind w:firstLine="0"/>
      </w:pPr>
      <w:r>
        <w:br w:type="page"/>
      </w:r>
    </w:p>
    <w:p w14:paraId="7E33B762" w14:textId="15049EED" w:rsidR="00AF13D8" w:rsidRDefault="00AF13D8" w:rsidP="00AF13D8">
      <w:r>
        <w:t xml:space="preserve">The log out function is like locking the door when you leave your house. </w:t>
      </w:r>
    </w:p>
    <w:p w14:paraId="210F23C3" w14:textId="77777777" w:rsidR="00AF13D8" w:rsidRDefault="00AF13D8" w:rsidP="00AF13D8">
      <w:r>
        <w:t>•</w:t>
      </w:r>
      <w:r>
        <w:tab/>
        <w:t xml:space="preserve">Logging out is like having a security guard for your online stuff. When you click "logout," it tells the website, "I'm done for now." This is super important to stop anyone else from peeking into your account after you're done using it. </w:t>
      </w:r>
    </w:p>
    <w:p w14:paraId="5CDBBEBD" w14:textId="77777777" w:rsidR="00AF13D8" w:rsidRDefault="00AF13D8" w:rsidP="00AF13D8">
      <w:r>
        <w:t>•</w:t>
      </w:r>
      <w:r>
        <w:tab/>
        <w:t xml:space="preserve">Imagine your online account is like a secret treasure chest. Logging out is like hiding it again after you're done playing. If you forget to log out, it's like leaving the treasure chest wide open for anyone to see. Logging out keeps your secrets safe. </w:t>
      </w:r>
    </w:p>
    <w:p w14:paraId="75313CC3" w14:textId="77777777" w:rsidR="00AF13D8" w:rsidRDefault="00AF13D8" w:rsidP="00AF13D8">
      <w:r>
        <w:t>•</w:t>
      </w:r>
      <w:r>
        <w:tab/>
        <w:t xml:space="preserve">Just like your school has rules, websites have rules too. Some internet rules say that websites must have a logout button. It's not just for fun; it's to make sure everyone plays by the rules and keeps things fair. </w:t>
      </w:r>
    </w:p>
    <w:p w14:paraId="7CF4F873" w14:textId="77777777" w:rsidR="00AF13D8" w:rsidRDefault="00AF13D8" w:rsidP="00AF13D8">
      <w:r>
        <w:t>•</w:t>
      </w:r>
      <w:r>
        <w:tab/>
        <w:t xml:space="preserve">Think of the logout button to say, "See you later!" to the website. It's an easy way to finish what you're doing. When you come back next time, it's like starting with a clean slate – no mess from the last time you were there. </w:t>
      </w:r>
    </w:p>
    <w:p w14:paraId="04BEF73E" w14:textId="77777777" w:rsidR="0085639D" w:rsidRDefault="00AF13D8" w:rsidP="0085639D">
      <w:r>
        <w:t>So, logging out is like being a good guest on the internet – keeping your things safe, following the rules, and making sure everything is neat and tidy.</w:t>
      </w:r>
    </w:p>
    <w:p w14:paraId="6EA3A2C6" w14:textId="798BD6DE" w:rsidR="00F263FA" w:rsidRDefault="0001119A" w:rsidP="0085639D">
      <w:pPr>
        <w:ind w:firstLine="0"/>
      </w:pPr>
      <w:bookmarkStart w:id="16" w:name="_Toc378054206"/>
      <w:r w:rsidRPr="0085639D">
        <w:rPr>
          <w:rStyle w:val="Heading2Char"/>
        </w:rPr>
        <w:t>Benchmark – UNIQLO</w:t>
      </w:r>
      <w:r w:rsidR="00F263FA">
        <w:rPr>
          <w:noProof/>
        </w:rPr>
        <w:drawing>
          <wp:inline distT="0" distB="0" distL="0" distR="0" wp14:anchorId="0A8084FB" wp14:editId="7F7A38AB">
            <wp:extent cx="5722622" cy="2887980"/>
            <wp:effectExtent l="0" t="0" r="0" b="7620"/>
            <wp:docPr id="1219938046" name="Picture 8" descr="A screenshot of a red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722622" cy="2887980"/>
                    </a:xfrm>
                    <a:prstGeom prst="rect">
                      <a:avLst/>
                    </a:prstGeom>
                  </pic:spPr>
                </pic:pic>
              </a:graphicData>
            </a:graphic>
          </wp:inline>
        </w:drawing>
      </w:r>
      <w:bookmarkEnd w:id="16"/>
    </w:p>
    <w:p w14:paraId="6B07AF94" w14:textId="06FD04A9" w:rsidR="0001119A" w:rsidRPr="00A77377" w:rsidRDefault="00F263FA" w:rsidP="00F263FA">
      <w:pPr>
        <w:pStyle w:val="Caption"/>
        <w:rPr>
          <w:b/>
        </w:rPr>
      </w:pPr>
      <w:r w:rsidRPr="00A77377">
        <w:rPr>
          <w:b/>
        </w:rPr>
        <w:t xml:space="preserve">Figure </w:t>
      </w:r>
      <w:r w:rsidRPr="00A77377">
        <w:rPr>
          <w:b/>
        </w:rPr>
        <w:fldChar w:fldCharType="begin"/>
      </w:r>
      <w:r w:rsidRPr="00A77377">
        <w:rPr>
          <w:b/>
        </w:rPr>
        <w:instrText xml:space="preserve"> SEQ Figure \* ARABIC </w:instrText>
      </w:r>
      <w:r w:rsidRPr="00A77377">
        <w:rPr>
          <w:b/>
        </w:rPr>
        <w:fldChar w:fldCharType="separate"/>
      </w:r>
      <w:r w:rsidR="00753252">
        <w:rPr>
          <w:b/>
          <w:noProof/>
        </w:rPr>
        <w:t>8</w:t>
      </w:r>
      <w:r w:rsidRPr="00A77377">
        <w:rPr>
          <w:b/>
        </w:rPr>
        <w:fldChar w:fldCharType="end"/>
      </w:r>
    </w:p>
    <w:p w14:paraId="0B63E282" w14:textId="5E08397B" w:rsidR="00A77377" w:rsidRDefault="00A77377" w:rsidP="00A77377">
      <w:r w:rsidRPr="00A77377">
        <w:t>In Uniqlo website, there is a log out function for users. Users can log out their account from the website after browsing it.</w:t>
      </w:r>
    </w:p>
    <w:p w14:paraId="03EEA584" w14:textId="223C00A8" w:rsidR="009140FD" w:rsidRDefault="009140FD" w:rsidP="009140FD">
      <w:pPr>
        <w:pStyle w:val="Heading1"/>
      </w:pPr>
      <w:bookmarkStart w:id="17" w:name="_Toc1641204079"/>
      <w:r>
        <w:t>No Call-to-Action Button (Ami &amp; Egor)</w:t>
      </w:r>
      <w:bookmarkEnd w:id="17"/>
    </w:p>
    <w:p w14:paraId="793A603D" w14:textId="62961408" w:rsidR="009140FD" w:rsidRDefault="009140FD" w:rsidP="009140FD">
      <w:pPr>
        <w:pStyle w:val="Heading2"/>
      </w:pPr>
      <w:bookmarkStart w:id="18" w:name="_Toc845229923"/>
      <w:r>
        <w:t>Issue:</w:t>
      </w:r>
      <w:bookmarkEnd w:id="18"/>
    </w:p>
    <w:p w14:paraId="2B9665E9" w14:textId="168CE3D2" w:rsidR="00396292" w:rsidRDefault="00396292" w:rsidP="00396292">
      <w:r>
        <w:t>There is no call-to-action button on ZARA's site. A CTA is set up in the form of a button or link that directs users who view your website or web media to the action you want them to take. Missing a CTA (Call-to-Action) button can cause several problems for your website or application users.</w:t>
      </w:r>
    </w:p>
    <w:p w14:paraId="43D0752F" w14:textId="77777777" w:rsidR="00396292" w:rsidRDefault="00396292" w:rsidP="00396292"/>
    <w:p w14:paraId="2F2C683D" w14:textId="77777777" w:rsidR="00396292" w:rsidRPr="00396292" w:rsidRDefault="00396292" w:rsidP="00396292">
      <w:pPr>
        <w:pStyle w:val="Heading3"/>
      </w:pPr>
      <w:bookmarkStart w:id="19" w:name="_Toc800194675"/>
      <w:r w:rsidRPr="00396292">
        <w:t>Difficult to achieve goals:</w:t>
      </w:r>
      <w:bookmarkEnd w:id="19"/>
    </w:p>
    <w:p w14:paraId="55A7AFAB" w14:textId="5DC99EA6" w:rsidR="00396292" w:rsidRDefault="00396292" w:rsidP="00396292">
      <w:r>
        <w:t>Call-to-action buttons are typically meant to direct users to a specific action, and without them it becomes difficult for users to perform the desired action. For example, the purpose may be to purchase a product or register for a service.</w:t>
      </w:r>
    </w:p>
    <w:p w14:paraId="1D0B2637" w14:textId="77777777" w:rsidR="00396292" w:rsidRDefault="00396292" w:rsidP="00396292"/>
    <w:p w14:paraId="4FC5BF75" w14:textId="77777777" w:rsidR="00396292" w:rsidRPr="00396292" w:rsidRDefault="00396292" w:rsidP="00396292">
      <w:pPr>
        <w:pStyle w:val="Heading3"/>
      </w:pPr>
      <w:bookmarkStart w:id="20" w:name="_Toc1850536180"/>
      <w:r w:rsidRPr="00396292">
        <w:t>Lack of information:</w:t>
      </w:r>
      <w:bookmarkEnd w:id="20"/>
    </w:p>
    <w:p w14:paraId="704EBD2C" w14:textId="77777777" w:rsidR="00396292" w:rsidRDefault="00396292" w:rsidP="00396292">
      <w:r>
        <w:t>The CTA button also clearly tells the user what to do. Therefore, without a CTA button, it is unclear what steps the user should take, creating a lack of information. The product information on ZARA's website is difficult to understand, making it difficult for users to use.</w:t>
      </w:r>
    </w:p>
    <w:p w14:paraId="17BC40BD" w14:textId="77777777" w:rsidR="00396292" w:rsidRDefault="00396292" w:rsidP="00396292"/>
    <w:p w14:paraId="2C0C60F6" w14:textId="77777777" w:rsidR="00396292" w:rsidRPr="00396292" w:rsidRDefault="00396292" w:rsidP="00396292">
      <w:pPr>
        <w:pStyle w:val="Heading3"/>
      </w:pPr>
      <w:bookmarkStart w:id="21" w:name="_Toc989745260"/>
      <w:r w:rsidRPr="00396292">
        <w:t>Navigation confusion:</w:t>
      </w:r>
      <w:bookmarkEnd w:id="21"/>
    </w:p>
    <w:p w14:paraId="71F09016" w14:textId="337D778E" w:rsidR="00396292" w:rsidRDefault="00396292" w:rsidP="00396292">
      <w:r>
        <w:t>Without a CTA button, users won't know where to click and can get lost within your site or application. This can cause navigation confusion.</w:t>
      </w:r>
    </w:p>
    <w:p w14:paraId="34D48A36" w14:textId="77777777" w:rsidR="00396292" w:rsidRDefault="00396292" w:rsidP="00396292"/>
    <w:p w14:paraId="58C71AF3" w14:textId="77777777" w:rsidR="00396292" w:rsidRPr="00396292" w:rsidRDefault="00396292" w:rsidP="00396292">
      <w:pPr>
        <w:pStyle w:val="Heading3"/>
      </w:pPr>
      <w:bookmarkStart w:id="22" w:name="_Toc311099977"/>
      <w:r w:rsidRPr="00396292">
        <w:t>Loss of revenue opportunities/loss of user interest:</w:t>
      </w:r>
      <w:bookmarkEnd w:id="22"/>
    </w:p>
    <w:p w14:paraId="71172517" w14:textId="43E4791C" w:rsidR="00396292" w:rsidRPr="00396292" w:rsidRDefault="00396292" w:rsidP="00396292">
      <w:r>
        <w:t>If your website or app is run as part of a business, missing a CTA button can mean lost revenue opportunities. For example, you can prompt users to take specific actions, such as purchasing a product, using a service, or downloading materials. Additionally, users are more likely to lose interest if they don't have a clear path to access specific information or services. Without a CTA button, users are more likely to leave your site or app because it's unclear what steps to take next.</w:t>
      </w:r>
    </w:p>
    <w:p w14:paraId="1CE2A07B" w14:textId="3BFFEC0C" w:rsidR="00A04C51" w:rsidRDefault="000A2214" w:rsidP="000A2214">
      <w:pPr>
        <w:pStyle w:val="Heading2"/>
      </w:pPr>
      <w:bookmarkStart w:id="23" w:name="_Toc643504037"/>
      <w:r>
        <w:rPr>
          <w:noProof/>
        </w:rPr>
        <w:drawing>
          <wp:anchor distT="0" distB="0" distL="114300" distR="114300" simplePos="0" relativeHeight="251658253" behindDoc="0" locked="0" layoutInCell="1" allowOverlap="1" wp14:anchorId="1060BC9E" wp14:editId="3D20AF31">
            <wp:simplePos x="0" y="0"/>
            <wp:positionH relativeFrom="margin">
              <wp:align>left</wp:align>
            </wp:positionH>
            <wp:positionV relativeFrom="paragraph">
              <wp:posOffset>242073</wp:posOffset>
            </wp:positionV>
            <wp:extent cx="5095240" cy="2461895"/>
            <wp:effectExtent l="0" t="0" r="0" b="0"/>
            <wp:wrapTopAndBottom/>
            <wp:docPr id="848541980" name="Picture 848541980" descr="A person in a white shirt and blue j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41980" name="Picture 848541980" descr="A person in a white shirt and blue jean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95240" cy="2461895"/>
                    </a:xfrm>
                    <a:prstGeom prst="rect">
                      <a:avLst/>
                    </a:prstGeom>
                  </pic:spPr>
                </pic:pic>
              </a:graphicData>
            </a:graphic>
          </wp:anchor>
        </w:drawing>
      </w:r>
      <w:r w:rsidR="00753678">
        <w:t>Solution:</w:t>
      </w:r>
      <w:bookmarkEnd w:id="23"/>
      <w:r w:rsidRPr="000A2214">
        <w:rPr>
          <w:noProof/>
        </w:rPr>
        <w:t xml:space="preserve"> </w:t>
      </w:r>
    </w:p>
    <w:p w14:paraId="7AED6644" w14:textId="1EA43168" w:rsidR="00A04C51" w:rsidRPr="00A04C51" w:rsidRDefault="00A04C51" w:rsidP="00A04C51">
      <w:pPr>
        <w:pStyle w:val="CaptionCallout"/>
      </w:pPr>
      <w:r>
        <w:t xml:space="preserve">Figure </w:t>
      </w:r>
      <w:r>
        <w:fldChar w:fldCharType="begin"/>
      </w:r>
      <w:r>
        <w:instrText xml:space="preserve"> SEQ Figure \* ARABIC </w:instrText>
      </w:r>
      <w:r>
        <w:fldChar w:fldCharType="separate"/>
      </w:r>
      <w:r w:rsidR="00753252">
        <w:rPr>
          <w:noProof/>
        </w:rPr>
        <w:t>9</w:t>
      </w:r>
      <w:r>
        <w:fldChar w:fldCharType="end"/>
      </w:r>
    </w:p>
    <w:p w14:paraId="341C8167" w14:textId="08D08E5F" w:rsidR="00A04C51" w:rsidRDefault="00D60FD0" w:rsidP="00D60FD0">
      <w:r w:rsidRPr="00D60FD0">
        <w:t>Zara should add “call to action” (CTA) buttons to their website. When user opens the Zara website, it should clearly show what he can and what he should do right after, which will lead to better and more “user-friendly” navigation through the website and its features, therefore, to better experience with the brand itself.</w:t>
      </w:r>
    </w:p>
    <w:p w14:paraId="1C326648" w14:textId="5FC6F7F7" w:rsidR="00753678" w:rsidRPr="000A2214" w:rsidRDefault="00753678" w:rsidP="000A2214">
      <w:pPr>
        <w:pStyle w:val="Heading2"/>
      </w:pPr>
      <w:bookmarkStart w:id="24" w:name="_Toc2056232202"/>
      <w:r>
        <w:t xml:space="preserve">Benchmark </w:t>
      </w:r>
      <w:r w:rsidR="00B1611B">
        <w:t>–</w:t>
      </w:r>
      <w:r>
        <w:t xml:space="preserve"> </w:t>
      </w:r>
      <w:r w:rsidR="00B1611B">
        <w:t>Hugo Boss</w:t>
      </w:r>
      <w:bookmarkEnd w:id="24"/>
    </w:p>
    <w:p w14:paraId="43803B32" w14:textId="77777777" w:rsidR="0012674D" w:rsidRDefault="00B1611B" w:rsidP="0012674D">
      <w:pPr>
        <w:keepNext/>
      </w:pPr>
      <w:r>
        <w:rPr>
          <w:noProof/>
        </w:rPr>
        <w:drawing>
          <wp:inline distT="0" distB="0" distL="0" distR="0" wp14:anchorId="21950444" wp14:editId="63968C5A">
            <wp:extent cx="4675367" cy="3358172"/>
            <wp:effectExtent l="0" t="0" r="0" b="0"/>
            <wp:docPr id="1225208643" name="Picture 3" descr="A person in a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8643" name="Picture 3" descr="A person in a dres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9553" cy="3368361"/>
                    </a:xfrm>
                    <a:prstGeom prst="rect">
                      <a:avLst/>
                    </a:prstGeom>
                    <a:noFill/>
                    <a:ln>
                      <a:noFill/>
                    </a:ln>
                  </pic:spPr>
                </pic:pic>
              </a:graphicData>
            </a:graphic>
          </wp:inline>
        </w:drawing>
      </w:r>
    </w:p>
    <w:p w14:paraId="45999B58" w14:textId="16EDFA28" w:rsidR="00B1611B" w:rsidRDefault="0012674D" w:rsidP="0012674D">
      <w:pPr>
        <w:pStyle w:val="Caption"/>
      </w:pPr>
      <w:r>
        <w:t xml:space="preserve">Figure </w:t>
      </w:r>
      <w:r>
        <w:fldChar w:fldCharType="begin"/>
      </w:r>
      <w:r>
        <w:instrText xml:space="preserve"> SEQ Figure \* ARABIC </w:instrText>
      </w:r>
      <w:r>
        <w:fldChar w:fldCharType="separate"/>
      </w:r>
      <w:r w:rsidR="00753252">
        <w:rPr>
          <w:noProof/>
        </w:rPr>
        <w:t>10</w:t>
      </w:r>
      <w:r>
        <w:fldChar w:fldCharType="end"/>
      </w:r>
    </w:p>
    <w:p w14:paraId="3F13E4AE" w14:textId="419E4BAE" w:rsidR="0012674D" w:rsidRPr="00B1611B" w:rsidRDefault="0012674D" w:rsidP="0012674D">
      <w:r>
        <w:t xml:space="preserve">The Hugo Boss website features </w:t>
      </w:r>
      <w:r w:rsidR="0009593B">
        <w:t>a prominent</w:t>
      </w:r>
      <w:r w:rsidR="002D1F06">
        <w:t xml:space="preserve"> “Call to action”</w:t>
      </w:r>
      <w:r w:rsidR="00CD3D2B">
        <w:t xml:space="preserve"> alongside the hero element on the webpag</w:t>
      </w:r>
      <w:r w:rsidR="005E18B3">
        <w:t>e.</w:t>
      </w:r>
      <w:r w:rsidRPr="0012674D">
        <w:t xml:space="preserve"> </w:t>
      </w:r>
      <w:r w:rsidR="00D3130C">
        <w:t>Thus, users can easily tell</w:t>
      </w:r>
      <w:r w:rsidRPr="0012674D">
        <w:t xml:space="preserve"> wh</w:t>
      </w:r>
      <w:r w:rsidR="00D3130C">
        <w:t>ich</w:t>
      </w:r>
      <w:r w:rsidRPr="0012674D">
        <w:t xml:space="preserve"> functions this website has and therefore makes using their website much easier and more convenient</w:t>
      </w:r>
      <w:r>
        <w:t>.</w:t>
      </w:r>
      <w:r w:rsidR="00231E15">
        <w:t xml:space="preserve"> This ensures that </w:t>
      </w:r>
      <w:r w:rsidR="00D3130C">
        <w:t>users don’t feel “lost</w:t>
      </w:r>
      <w:proofErr w:type="gramStart"/>
      <w:r w:rsidR="00D3130C">
        <w:t>”, and</w:t>
      </w:r>
      <w:proofErr w:type="gramEnd"/>
      <w:r w:rsidR="00D3130C">
        <w:t xml:space="preserve"> prompts them to</w:t>
      </w:r>
      <w:r w:rsidR="00441B55">
        <w:t xml:space="preserve"> take an action which will </w:t>
      </w:r>
      <w:r w:rsidR="00FF435F">
        <w:t xml:space="preserve">lead them </w:t>
      </w:r>
      <w:r w:rsidR="00803FF0">
        <w:t>to the specific content they’re looking for.</w:t>
      </w:r>
    </w:p>
    <w:p w14:paraId="7B47977A" w14:textId="77777777" w:rsidR="0012674D" w:rsidRDefault="0012674D">
      <w:pPr>
        <w:spacing w:after="160" w:line="259" w:lineRule="auto"/>
        <w:ind w:firstLine="0"/>
        <w:rPr>
          <w:b/>
          <w:bCs/>
        </w:rPr>
      </w:pPr>
      <w:r>
        <w:br w:type="page"/>
      </w:r>
    </w:p>
    <w:p w14:paraId="7C91FD85" w14:textId="6331A33F" w:rsidR="00A77377" w:rsidRDefault="000329C0" w:rsidP="00D60FD0">
      <w:pPr>
        <w:pStyle w:val="Heading1"/>
      </w:pPr>
      <w:bookmarkStart w:id="25" w:name="_Toc1172915484"/>
      <w:r>
        <w:rPr>
          <w:noProof/>
        </w:rPr>
        <w:drawing>
          <wp:anchor distT="0" distB="0" distL="114300" distR="114300" simplePos="0" relativeHeight="251658248" behindDoc="0" locked="0" layoutInCell="1" allowOverlap="1" wp14:anchorId="54E463A1" wp14:editId="02508686">
            <wp:simplePos x="0" y="0"/>
            <wp:positionH relativeFrom="margin">
              <wp:align>right</wp:align>
            </wp:positionH>
            <wp:positionV relativeFrom="paragraph">
              <wp:posOffset>301574</wp:posOffset>
            </wp:positionV>
            <wp:extent cx="5943600" cy="2656609"/>
            <wp:effectExtent l="0" t="0" r="0" b="0"/>
            <wp:wrapSquare wrapText="bothSides"/>
            <wp:docPr id="1845184900" name="Picture 1845184900" descr="A person standing with his hands in his pock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84900" name="Picture 1845184900" descr="A person standing with his hands in his pocke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56609"/>
                    </a:xfrm>
                    <a:prstGeom prst="rect">
                      <a:avLst/>
                    </a:prstGeom>
                  </pic:spPr>
                </pic:pic>
              </a:graphicData>
            </a:graphic>
          </wp:anchor>
        </w:drawing>
      </w:r>
      <w:r w:rsidR="001C3EEC">
        <w:rPr>
          <w:noProof/>
        </w:rPr>
        <mc:AlternateContent>
          <mc:Choice Requires="wps">
            <w:drawing>
              <wp:anchor distT="0" distB="0" distL="114300" distR="114300" simplePos="0" relativeHeight="251658249" behindDoc="0" locked="0" layoutInCell="1" allowOverlap="1" wp14:anchorId="303BA491" wp14:editId="63194E01">
                <wp:simplePos x="0" y="0"/>
                <wp:positionH relativeFrom="column">
                  <wp:posOffset>0</wp:posOffset>
                </wp:positionH>
                <wp:positionV relativeFrom="paragraph">
                  <wp:posOffset>2990215</wp:posOffset>
                </wp:positionV>
                <wp:extent cx="5943600" cy="635"/>
                <wp:effectExtent l="0" t="0" r="0" b="0"/>
                <wp:wrapSquare wrapText="bothSides"/>
                <wp:docPr id="37944868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9BAC2D" w14:textId="3626D2C6" w:rsidR="001C3EEC" w:rsidRPr="001C3EEC" w:rsidRDefault="001C3EEC" w:rsidP="001C3EEC">
                            <w:pPr>
                              <w:pStyle w:val="CaptionCallout"/>
                            </w:pPr>
                            <w:r>
                              <w:t xml:space="preserve">Figure </w:t>
                            </w:r>
                            <w:r>
                              <w:fldChar w:fldCharType="begin"/>
                            </w:r>
                            <w:r>
                              <w:instrText xml:space="preserve"> SEQ Figure \* ARABIC </w:instrText>
                            </w:r>
                            <w:r>
                              <w:fldChar w:fldCharType="separate"/>
                            </w:r>
                            <w:r w:rsidR="00753252">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BA491" id="_x0000_s1031" type="#_x0000_t202" style="position:absolute;left:0;text-align:left;margin-left:0;margin-top:235.45pt;width:468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" stroked="f">
                <v:textbox style="mso-fit-shape-to-text:t" inset="0,0,0,0">
                  <w:txbxContent>
                    <w:p w14:paraId="499BAC2D" w14:textId="3626D2C6" w:rsidR="001C3EEC" w:rsidRPr="001C3EEC" w:rsidRDefault="001C3EEC" w:rsidP="001C3EEC">
                      <w:pPr>
                        <w:pStyle w:val="CaptionCallout"/>
                      </w:pPr>
                      <w:r>
                        <w:t xml:space="preserve">Figure </w:t>
                      </w:r>
                      <w:r>
                        <w:fldChar w:fldCharType="begin"/>
                      </w:r>
                      <w:r>
                        <w:instrText xml:space="preserve"> SEQ Figure \* ARABIC </w:instrText>
                      </w:r>
                      <w:r>
                        <w:fldChar w:fldCharType="separate"/>
                      </w:r>
                      <w:r w:rsidR="00753252">
                        <w:rPr>
                          <w:noProof/>
                        </w:rPr>
                        <w:t>11</w:t>
                      </w:r>
                      <w:r>
                        <w:fldChar w:fldCharType="end"/>
                      </w:r>
                    </w:p>
                  </w:txbxContent>
                </v:textbox>
                <w10:wrap type="square"/>
              </v:shape>
            </w:pict>
          </mc:Fallback>
        </mc:AlternateContent>
      </w:r>
      <w:r w:rsidR="00D60FD0">
        <w:t>No Review Section (Bakyt &amp; Ruba)</w:t>
      </w:r>
      <w:bookmarkEnd w:id="25"/>
    </w:p>
    <w:p w14:paraId="5702517B" w14:textId="616D7864" w:rsidR="00DD7582" w:rsidRDefault="009E676D" w:rsidP="009E676D">
      <w:pPr>
        <w:pStyle w:val="Heading2"/>
      </w:pPr>
      <w:bookmarkStart w:id="26" w:name="_Toc1194836474"/>
      <w:r>
        <w:t>Issue:</w:t>
      </w:r>
      <w:bookmarkEnd w:id="26"/>
    </w:p>
    <w:p w14:paraId="2A82DEA3" w14:textId="33DA4127" w:rsidR="00664D23" w:rsidRDefault="00664D23" w:rsidP="00664D23">
      <w:r>
        <w:t>There is no review section on the Zara website.</w:t>
      </w:r>
    </w:p>
    <w:p w14:paraId="79A3DBF8" w14:textId="77777777" w:rsidR="00664D23" w:rsidRDefault="00664D23" w:rsidP="00664D23">
      <w:r>
        <w:t>Zara, renowned for its global fashion presence, lacks customer reviews on its website, a notable deviation from common e-commerce practices. This absence raises questions about its impact on consumer trust and decision-making. Reviews serve as crucial user-generated content (UGC), building trust through shared experiences. However, Zara opts out, suggesting a focus on a clean, streamlined website aesthetic and a controlled brand narrative. The challenges of moderating UGC, especially across different languages and cultures, are significant. It involves extensive resources to manage potential spam and negative feedback, which could detract from Zara's brand image.</w:t>
      </w:r>
    </w:p>
    <w:p w14:paraId="751B02D1" w14:textId="572DEA9F" w:rsidR="00D60FD0" w:rsidRDefault="00664D23" w:rsidP="00664D23">
      <w:r>
        <w:t xml:space="preserve">This decision could be a strategic move, allocating resources to areas like product development rather than managing a complex review system. The lack of reviews also encourages customers to visit physical stores for a firsthand product experience. The absence of reviews on Zara's website highlights a strategic choice balancing resource allocation, brand perception, and user experience design. It reflects a unique approach to e-commerce, prioritizing </w:t>
      </w:r>
      <w:r w:rsidR="00394DDB">
        <w:t>simplicity,</w:t>
      </w:r>
      <w:r>
        <w:t xml:space="preserve"> and brand control over the interactive elements of online shopping</w:t>
      </w:r>
      <w:r w:rsidR="00EC14D1">
        <w:t xml:space="preserve"> </w:t>
      </w:r>
      <w:r w:rsidR="00EC14D1" w:rsidRPr="00EC14D1">
        <w:t>(Kwon, 2023)</w:t>
      </w:r>
      <w:r w:rsidR="00EC14D1">
        <w:t>.</w:t>
      </w:r>
    </w:p>
    <w:p w14:paraId="00AA0D66" w14:textId="178EC4E2" w:rsidR="00664D23" w:rsidRDefault="000329C0" w:rsidP="00664D23">
      <w:pPr>
        <w:pStyle w:val="Heading2"/>
      </w:pPr>
      <w:bookmarkStart w:id="27" w:name="_Toc1413302188"/>
      <w:r>
        <w:rPr>
          <w:noProof/>
        </w:rPr>
        <w:drawing>
          <wp:anchor distT="0" distB="0" distL="114300" distR="114300" simplePos="0" relativeHeight="251658250" behindDoc="0" locked="0" layoutInCell="1" allowOverlap="1" wp14:anchorId="25A886C4" wp14:editId="392E8957">
            <wp:simplePos x="0" y="0"/>
            <wp:positionH relativeFrom="margin">
              <wp:align>right</wp:align>
            </wp:positionH>
            <wp:positionV relativeFrom="paragraph">
              <wp:posOffset>295876</wp:posOffset>
            </wp:positionV>
            <wp:extent cx="5943600" cy="3724275"/>
            <wp:effectExtent l="0" t="0" r="0" b="9525"/>
            <wp:wrapSquare wrapText="bothSides"/>
            <wp:docPr id="274784969" name="Picture 274784969" descr="A person in black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84969" name="Picture 274784969" descr="A person in black cloth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anchor>
        </w:drawing>
      </w:r>
      <w:r w:rsidR="002C2A7E">
        <w:rPr>
          <w:noProof/>
        </w:rPr>
        <mc:AlternateContent>
          <mc:Choice Requires="wps">
            <w:drawing>
              <wp:anchor distT="0" distB="0" distL="114300" distR="114300" simplePos="0" relativeHeight="251658251" behindDoc="0" locked="0" layoutInCell="1" allowOverlap="1" wp14:anchorId="129F0164" wp14:editId="386903F7">
                <wp:simplePos x="0" y="0"/>
                <wp:positionH relativeFrom="column">
                  <wp:posOffset>0</wp:posOffset>
                </wp:positionH>
                <wp:positionV relativeFrom="paragraph">
                  <wp:posOffset>4077335</wp:posOffset>
                </wp:positionV>
                <wp:extent cx="5943600" cy="635"/>
                <wp:effectExtent l="0" t="0" r="0" b="0"/>
                <wp:wrapSquare wrapText="bothSides"/>
                <wp:docPr id="204910102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637DA8" w14:textId="6163F5B5" w:rsidR="002C2A7E" w:rsidRPr="002C2A7E" w:rsidRDefault="002C2A7E" w:rsidP="002C2A7E">
                            <w:pPr>
                              <w:pStyle w:val="CaptionCallout"/>
                            </w:pPr>
                            <w:r w:rsidRPr="002C2A7E">
                              <w:t xml:space="preserve">Figure </w:t>
                            </w:r>
                            <w:r w:rsidRPr="002C2A7E">
                              <w:fldChar w:fldCharType="begin"/>
                            </w:r>
                            <w:r w:rsidRPr="002C2A7E">
                              <w:instrText xml:space="preserve"> SEQ Figure \* ARABIC </w:instrText>
                            </w:r>
                            <w:r w:rsidRPr="002C2A7E">
                              <w:fldChar w:fldCharType="separate"/>
                            </w:r>
                            <w:r w:rsidR="00753252">
                              <w:rPr>
                                <w:noProof/>
                              </w:rPr>
                              <w:t>12</w:t>
                            </w:r>
                            <w:r w:rsidRPr="002C2A7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0164" id="_x0000_s1032" type="#_x0000_t202" style="position:absolute;margin-left:0;margin-top:321.05pt;width:468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" stroked="f">
                <v:textbox style="mso-fit-shape-to-text:t" inset="0,0,0,0">
                  <w:txbxContent>
                    <w:p w14:paraId="3C637DA8" w14:textId="6163F5B5" w:rsidR="002C2A7E" w:rsidRPr="002C2A7E" w:rsidRDefault="002C2A7E" w:rsidP="002C2A7E">
                      <w:pPr>
                        <w:pStyle w:val="CaptionCallout"/>
                      </w:pPr>
                      <w:r w:rsidRPr="002C2A7E">
                        <w:t xml:space="preserve">Figure </w:t>
                      </w:r>
                      <w:r w:rsidRPr="002C2A7E">
                        <w:fldChar w:fldCharType="begin"/>
                      </w:r>
                      <w:r w:rsidRPr="002C2A7E">
                        <w:instrText xml:space="preserve"> SEQ Figure \* ARABIC </w:instrText>
                      </w:r>
                      <w:r w:rsidRPr="002C2A7E">
                        <w:fldChar w:fldCharType="separate"/>
                      </w:r>
                      <w:r w:rsidR="00753252">
                        <w:rPr>
                          <w:noProof/>
                        </w:rPr>
                        <w:t>12</w:t>
                      </w:r>
                      <w:r w:rsidRPr="002C2A7E">
                        <w:fldChar w:fldCharType="end"/>
                      </w:r>
                    </w:p>
                  </w:txbxContent>
                </v:textbox>
                <w10:wrap type="square"/>
              </v:shape>
            </w:pict>
          </mc:Fallback>
        </mc:AlternateContent>
      </w:r>
      <w:r w:rsidR="00664D23">
        <w:t>Solution:</w:t>
      </w:r>
      <w:bookmarkEnd w:id="27"/>
    </w:p>
    <w:p w14:paraId="4F33D387" w14:textId="77777777" w:rsidR="007A08C2" w:rsidRDefault="007A08C2" w:rsidP="007A08C2">
      <w:r>
        <w:t xml:space="preserve">Having a review section on the Zara website offers customers a valuable opportunity to build trust with the company by accessing genuine feedback on product quality from fellow shoppers. This transparency, showcasing both positive and negative reviews, demonstrates Zara's commitment to honesty and openness, further enhancing consumer trust. Positive reviews can significantly influence potential buyers, boosting sales and reaffirming confidence in the brand. </w:t>
      </w:r>
    </w:p>
    <w:p w14:paraId="1772CDD2" w14:textId="645ED8A3" w:rsidR="000D1F7A" w:rsidRPr="000A2214" w:rsidRDefault="007A08C2" w:rsidP="000A2214">
      <w:r>
        <w:t>Additionally, reviews serve as a tool for Zara to gather insights into areas for product improvement, aiding in enhancing overall quality. Beyond transactions, the review section fosters a sense of community among customers, facilitating connections and shared experiences. Overall, integrating a re-view section on the Zara website benefits both the company and its customers, fostering trust, improving products, and building a stronger community.</w:t>
      </w:r>
    </w:p>
    <w:p w14:paraId="1D5CFD18" w14:textId="049F894F" w:rsidR="00A46B93" w:rsidRDefault="00A46B93" w:rsidP="00A46B93">
      <w:pPr>
        <w:pStyle w:val="Heading2"/>
      </w:pPr>
      <w:bookmarkStart w:id="28" w:name="_Toc431672229"/>
      <w:r>
        <w:t xml:space="preserve">Benchmark </w:t>
      </w:r>
      <w:r w:rsidR="000D1F7A">
        <w:t>–</w:t>
      </w:r>
      <w:r>
        <w:t xml:space="preserve"> </w:t>
      </w:r>
      <w:r w:rsidR="00704CBC">
        <w:t>UNIQLO</w:t>
      </w:r>
      <w:bookmarkEnd w:id="28"/>
    </w:p>
    <w:p w14:paraId="708B7953" w14:textId="77777777" w:rsidR="006F223D" w:rsidRDefault="006F223D" w:rsidP="006F223D">
      <w:pPr>
        <w:keepNext/>
        <w:spacing w:after="160" w:line="259" w:lineRule="auto"/>
        <w:ind w:firstLine="0"/>
      </w:pPr>
      <w:r>
        <w:rPr>
          <w:noProof/>
        </w:rPr>
        <w:drawing>
          <wp:inline distT="0" distB="0" distL="0" distR="0" wp14:anchorId="2D7F0EC1" wp14:editId="748A22D3">
            <wp:extent cx="5943600" cy="3228340"/>
            <wp:effectExtent l="0" t="0" r="0" b="0"/>
            <wp:docPr id="1287980222"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80222" name="Picture 1" descr="A screenshot of a clothing stor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28340"/>
                    </a:xfrm>
                    <a:prstGeom prst="rect">
                      <a:avLst/>
                    </a:prstGeom>
                    <a:noFill/>
                    <a:ln>
                      <a:noFill/>
                    </a:ln>
                  </pic:spPr>
                </pic:pic>
              </a:graphicData>
            </a:graphic>
          </wp:inline>
        </w:drawing>
      </w:r>
    </w:p>
    <w:p w14:paraId="31BA6103" w14:textId="4FA02F43" w:rsidR="006F223D" w:rsidRDefault="006F223D" w:rsidP="006F223D">
      <w:pPr>
        <w:pStyle w:val="CaptionCallout"/>
      </w:pPr>
      <w:r>
        <w:t xml:space="preserve">Figure </w:t>
      </w:r>
      <w:r>
        <w:fldChar w:fldCharType="begin"/>
      </w:r>
      <w:r>
        <w:instrText xml:space="preserve"> SEQ Figure \* ARABIC </w:instrText>
      </w:r>
      <w:r>
        <w:fldChar w:fldCharType="separate"/>
      </w:r>
      <w:r w:rsidR="00753252">
        <w:rPr>
          <w:noProof/>
        </w:rPr>
        <w:t>13</w:t>
      </w:r>
      <w:r>
        <w:fldChar w:fldCharType="end"/>
      </w:r>
    </w:p>
    <w:p w14:paraId="15B28E75" w14:textId="6C978A99" w:rsidR="00A46B93" w:rsidRPr="00A46B93" w:rsidRDefault="00704CBC" w:rsidP="00935CB6">
      <w:pPr>
        <w:spacing w:after="160" w:line="259" w:lineRule="auto"/>
        <w:ind w:firstLine="0"/>
      </w:pPr>
      <w:r>
        <w:t xml:space="preserve">UNIQLO’s </w:t>
      </w:r>
      <w:r w:rsidR="00774209">
        <w:t>product page</w:t>
      </w:r>
      <w:r w:rsidR="00493C73">
        <w:t xml:space="preserve"> </w:t>
      </w:r>
      <w:r w:rsidR="00D95A5D">
        <w:t>clearly shows reviews of the selected product in detail,</w:t>
      </w:r>
      <w:r w:rsidR="00117A38">
        <w:t xml:space="preserve"> in addition to an overall rating. This hel</w:t>
      </w:r>
      <w:r w:rsidR="00FD3E05">
        <w:t xml:space="preserve">ps </w:t>
      </w:r>
      <w:r w:rsidR="00CA124A">
        <w:t xml:space="preserve">their customers make informed decisions </w:t>
      </w:r>
      <w:r w:rsidR="004D290D">
        <w:t>on which products suit them best</w:t>
      </w:r>
      <w:r w:rsidR="00363DFD">
        <w:t xml:space="preserve">, based </w:t>
      </w:r>
      <w:r w:rsidR="009C6663">
        <w:t>off</w:t>
      </w:r>
      <w:r w:rsidR="00363DFD">
        <w:t xml:space="preserve"> the opinions and experience</w:t>
      </w:r>
      <w:r w:rsidR="009C6663">
        <w:t>s of real people.</w:t>
      </w:r>
      <w:r w:rsidR="00A46B93">
        <w:br w:type="page"/>
      </w:r>
    </w:p>
    <w:p w14:paraId="4043A6B8" w14:textId="31ABA15E" w:rsidR="00AF13D8" w:rsidRDefault="00AF13D8" w:rsidP="00AF13D8">
      <w:pPr>
        <w:pStyle w:val="SectionTitle"/>
      </w:pPr>
      <w:r>
        <w:t>Conclusion</w:t>
      </w:r>
    </w:p>
    <w:p w14:paraId="2F301631" w14:textId="5B006F4C" w:rsidR="00AF13D8" w:rsidRDefault="00AF13D8" w:rsidP="00AF13D8">
      <w:pPr>
        <w:rPr>
          <w:rFonts w:ascii="Times New Roman" w:hAnsi="Times New Roman" w:cs="Times New Roman"/>
          <w:sz w:val="24"/>
          <w:szCs w:val="24"/>
        </w:rPr>
      </w:pPr>
      <w:r w:rsidRPr="00114787">
        <w:rPr>
          <w:rFonts w:ascii="Times New Roman" w:hAnsi="Times New Roman" w:cs="Times New Roman"/>
          <w:sz w:val="24"/>
          <w:szCs w:val="24"/>
        </w:rPr>
        <w:t>In conclusion, the analysis of the limitations encountered on the Zara website has shed light on several key areas requiring attention and resolution. From the identified issues such as limited language, lacking a chat box in the main webpage, no log-out function, no review page, and no call-to-action button, it is evident that enhancing the user experience is paramount for Zara's continued success in the competitive e-commerce landscape. By implementing targeted solutions such as putting an obvious chat box and call-to-action button on the main page, and providing sufficient language choice, a log-out function, and a review page.  Zara can effectively address these challenges and cultivate a more seamless and satisfying online shopping experience for its customers. Moreover, a commitment to ongoing monitoring and refinement will ensure sustained improvement and adaptability to evolving consumer needs and technological advancements. Through diligent efforts to address these concerns, Zara can strengthen customer loyalty, drive sales growth, and reinforce its position as a leader in the global fashion industry.</w:t>
      </w:r>
    </w:p>
    <w:p w14:paraId="38A83BD3" w14:textId="77777777" w:rsidR="00AF13D8" w:rsidRPr="00AF13D8" w:rsidRDefault="00AF13D8" w:rsidP="00AF13D8"/>
    <w:p w14:paraId="1B759E06" w14:textId="77777777" w:rsidR="00AE0C0B" w:rsidRDefault="00AE0C0B">
      <w:pPr>
        <w:spacing w:after="160" w:line="259" w:lineRule="auto"/>
        <w:ind w:firstLine="0"/>
        <w:rPr>
          <w:b/>
          <w:bCs/>
        </w:rPr>
      </w:pPr>
      <w:r>
        <w:br w:type="page"/>
      </w:r>
    </w:p>
    <w:p w14:paraId="7CCB595C" w14:textId="37B749A5" w:rsidR="576062CF" w:rsidRPr="00AE0C0B" w:rsidRDefault="00D42BF2" w:rsidP="00AE0C0B">
      <w:pPr>
        <w:pStyle w:val="SectionTitle"/>
      </w:pPr>
      <w:sdt>
        <w:sdtPr>
          <w:id w:val="682713825"/>
          <w:placeholder>
            <w:docPart w:val="4C3815E19F6247529064BB436D8DC50E"/>
          </w:placeholder>
          <w:temporary/>
          <w:showingPlcHdr/>
          <w15:appearance w15:val="hidden"/>
        </w:sdtPr>
        <w:sdtEndPr/>
        <w:sdtContent>
          <w:r w:rsidR="00FA4C9E" w:rsidRPr="00AE0C0B">
            <w:t>References</w:t>
          </w:r>
        </w:sdtContent>
      </w:sdt>
    </w:p>
    <w:p w14:paraId="4BF8DAD5" w14:textId="77777777" w:rsidR="00E92CB7" w:rsidRPr="00E92CB7" w:rsidRDefault="00E92CB7" w:rsidP="00E92CB7">
      <w:pPr>
        <w:pStyle w:val="References"/>
      </w:pPr>
      <w:r w:rsidRPr="00E92CB7">
        <w:t>1.</w:t>
      </w:r>
      <w:r w:rsidRPr="00E92CB7">
        <w:tab/>
        <w:t>The business of fashion. (2024, February 5). The Business of Fashion. https://www.businessoffashion.com/organisations/zara/#:~:text=Zara%20is%20an%20Inditex%2Downed,largest%20international%20fashion%20companies%20globally.&amp;text=Zara%20is%20a%20forward%2Dthinking,aspiration%20are%20accessible%20to%20all.</w:t>
      </w:r>
    </w:p>
    <w:p w14:paraId="24F001EF" w14:textId="77777777" w:rsidR="00E92CB7" w:rsidRPr="00E92CB7" w:rsidRDefault="00E92CB7" w:rsidP="00E92CB7">
      <w:pPr>
        <w:pStyle w:val="References"/>
      </w:pPr>
      <w:r w:rsidRPr="00E92CB7">
        <w:t>2.</w:t>
      </w:r>
      <w:r w:rsidRPr="00E92CB7">
        <w:tab/>
        <w:t>Wikipedia contributors. (2024, February 5). Zara (retailer). Wikipedia. https://en.wikipedia.org/wiki/Zara_(retailer)</w:t>
      </w:r>
    </w:p>
    <w:p w14:paraId="2686FE86" w14:textId="77777777" w:rsidR="00E92CB7" w:rsidRPr="00E92CB7" w:rsidRDefault="00E92CB7" w:rsidP="00E92CB7">
      <w:pPr>
        <w:pStyle w:val="References"/>
      </w:pPr>
      <w:r w:rsidRPr="00E92CB7">
        <w:t>3.</w:t>
      </w:r>
      <w:r w:rsidRPr="00E92CB7">
        <w:tab/>
        <w:t xml:space="preserve"> Lincoln Spector, P. (2011, September 1). Is It Really Necessary To Logout of Web Sites</w:t>
      </w:r>
    </w:p>
    <w:p w14:paraId="23DF2636" w14:textId="77777777" w:rsidR="00E92CB7" w:rsidRPr="00E92CB7" w:rsidRDefault="00E92CB7" w:rsidP="00E92CB7">
      <w:pPr>
        <w:pStyle w:val="References"/>
      </w:pPr>
      <w:r w:rsidRPr="00E92CB7">
        <w:t>Is It Really Necessary To Logout of Web Sites? | PCWorld</w:t>
      </w:r>
    </w:p>
    <w:p w14:paraId="42C99CB1" w14:textId="77777777" w:rsidR="00E92CB7" w:rsidRPr="00E92CB7" w:rsidRDefault="00E92CB7" w:rsidP="00E92CB7">
      <w:pPr>
        <w:pStyle w:val="References"/>
      </w:pPr>
      <w:r w:rsidRPr="00E92CB7">
        <w:t>4.</w:t>
      </w:r>
      <w:r w:rsidRPr="00E92CB7">
        <w:tab/>
        <w:t xml:space="preserve"> Michel, S. (2021, December 28). Why is it Important to Log Out of Your Computer</w:t>
      </w:r>
    </w:p>
    <w:p w14:paraId="4B8CF92F" w14:textId="77777777" w:rsidR="00E92CB7" w:rsidRPr="00E92CB7" w:rsidRDefault="00E92CB7" w:rsidP="00E92CB7">
      <w:pPr>
        <w:pStyle w:val="References"/>
      </w:pPr>
      <w:r w:rsidRPr="00E92CB7">
        <w:t>Why is it Important to Log Out of Your Computer? (mailcleaner.net)</w:t>
      </w:r>
    </w:p>
    <w:p w14:paraId="7A405377" w14:textId="77777777" w:rsidR="00E92CB7" w:rsidRPr="00E92CB7" w:rsidRDefault="00E92CB7" w:rsidP="00E92CB7">
      <w:pPr>
        <w:pStyle w:val="References"/>
      </w:pPr>
      <w:r w:rsidRPr="00E92CB7">
        <w:t>5.</w:t>
      </w:r>
      <w:r w:rsidRPr="00E92CB7">
        <w:tab/>
        <w:t>Sun, H., Chen, J., &amp; Fan, M. (2021). Effect of live chat on traffic‐to‐sales conversion: Evidence from an online marketplace. Production and Operations Management, 30(5), 1201-1219.</w:t>
      </w:r>
    </w:p>
    <w:p w14:paraId="10CF02CE" w14:textId="77777777" w:rsidR="00E92CB7" w:rsidRPr="00E92CB7" w:rsidRDefault="00E92CB7" w:rsidP="00E92CB7">
      <w:pPr>
        <w:pStyle w:val="References"/>
      </w:pPr>
      <w:r w:rsidRPr="00E92CB7">
        <w:t>6.</w:t>
      </w:r>
      <w:r w:rsidRPr="00E92CB7">
        <w:tab/>
        <w:t>Chattaraman, V., Kwon, W. S., &amp; Gilbert, J. E. (2012). Virtual agents in retail web sites: Benefits of simulated social interaction for older users. Computers in Human Behavior, 28(6), 2055-2066.</w:t>
      </w:r>
    </w:p>
    <w:p w14:paraId="70AB5500" w14:textId="77777777" w:rsidR="00E92CB7" w:rsidRPr="00E92CB7" w:rsidRDefault="00E92CB7" w:rsidP="00E92CB7">
      <w:pPr>
        <w:pStyle w:val="References"/>
      </w:pPr>
      <w:r w:rsidRPr="00E92CB7">
        <w:t>7.</w:t>
      </w:r>
      <w:r w:rsidRPr="00E92CB7">
        <w:tab/>
        <w:t>Nichifor, E., Trifan, A., &amp; Nechifor, E. M. (2021). Artificial intelligence in electronic commerce: Basic chatbots and the consumer journey. Amfiteatru Economic, 23(56), 87-101.</w:t>
      </w:r>
    </w:p>
    <w:p w14:paraId="77E8DBBB" w14:textId="77777777" w:rsidR="00E92CB7" w:rsidRPr="00E92CB7" w:rsidRDefault="00E92CB7" w:rsidP="00E92CB7">
      <w:pPr>
        <w:pStyle w:val="References"/>
      </w:pPr>
      <w:r w:rsidRPr="00E92CB7">
        <w:t>8.</w:t>
      </w:r>
      <w:r w:rsidRPr="00E92CB7">
        <w:tab/>
        <w:t>Song, X., Yang, S., Huang, Z., &amp; Huang, T. (2019, August). The application of artificial intelligence in electronic commerce. In Journal of Physics: Conference Series (Vol. 1302, No. 3, p. 032030). IOP Publishing.</w:t>
      </w:r>
    </w:p>
    <w:p w14:paraId="3B428327" w14:textId="77777777" w:rsidR="00E92CB7" w:rsidRPr="00E92CB7" w:rsidRDefault="00E92CB7" w:rsidP="00E92CB7">
      <w:pPr>
        <w:pStyle w:val="References"/>
      </w:pPr>
      <w:r w:rsidRPr="00E92CB7">
        <w:t>9.</w:t>
      </w:r>
      <w:r w:rsidRPr="00E92CB7">
        <w:tab/>
        <w:t>Khandelwal, M. (2024, February 22). Explore the role of online reviews in e-commerce. Ramakant Baunthiyal. https://www.surveysensum.com/blog/role-of-online-reviews</w:t>
      </w:r>
    </w:p>
    <w:p w14:paraId="01AE5081" w14:textId="77777777" w:rsidR="00E92CB7" w:rsidRPr="00E92CB7" w:rsidRDefault="00E92CB7" w:rsidP="00E92CB7">
      <w:pPr>
        <w:pStyle w:val="References"/>
      </w:pPr>
      <w:r w:rsidRPr="00E92CB7">
        <w:t>10.</w:t>
      </w:r>
      <w:r w:rsidRPr="00E92CB7">
        <w:tab/>
        <w:t>Importance of embracing reviews in E-Commerce | Mailchimp. (n.d.). Mailchimp. https://mailchimp.com/resources/importance-of-reviews-in-ecommerce/</w:t>
      </w:r>
    </w:p>
    <w:p w14:paraId="17531678" w14:textId="77777777" w:rsidR="00E92CB7" w:rsidRPr="00E92CB7" w:rsidRDefault="00E92CB7" w:rsidP="00E92CB7">
      <w:pPr>
        <w:pStyle w:val="References"/>
      </w:pPr>
      <w:r w:rsidRPr="00E92CB7">
        <w:t xml:space="preserve">  11 .Oyinloye, M. (n.d.). Why customer reviews are important and how to get more. https://get.nicejob.com/resources/why-customer-reviews-are-important-and-how-to-get-more#:~:text=Online%20reviews%20are%20important%20because,better%20than%20a%20sales%20pitch%3F </w:t>
      </w:r>
    </w:p>
    <w:p w14:paraId="6991B683" w14:textId="77777777" w:rsidR="00E92CB7" w:rsidRPr="00E92CB7" w:rsidRDefault="00E92CB7" w:rsidP="00E92CB7">
      <w:pPr>
        <w:pStyle w:val="References"/>
      </w:pPr>
      <w:r w:rsidRPr="00E92CB7">
        <w:t xml:space="preserve">  12. Why Does Zara Not Have Reviews? (2023, August 24). Zara Reviews. https://zarareviews.com/blog/why-does-zara-not-have-reviews</w:t>
      </w:r>
    </w:p>
    <w:p w14:paraId="1613A3EC" w14:textId="77777777" w:rsidR="00E92CB7" w:rsidRPr="00E92CB7" w:rsidRDefault="00E92CB7" w:rsidP="00E92CB7">
      <w:pPr>
        <w:pStyle w:val="References"/>
      </w:pPr>
      <w:r w:rsidRPr="00E92CB7">
        <w:t>13.No call to action button CTA Checklist: 13 Tips to Create Calls to Action That Convert (designwithvalue.com)</w:t>
      </w:r>
    </w:p>
    <w:p w14:paraId="0A845088" w14:textId="77777777" w:rsidR="00E92CB7" w:rsidRPr="00E92CB7" w:rsidRDefault="00E92CB7" w:rsidP="00E92CB7">
      <w:pPr>
        <w:pStyle w:val="References"/>
      </w:pPr>
      <w:r w:rsidRPr="00E92CB7">
        <w:t>14. Bujanowicz, M. (2023, July 20). How to Design Multilingual Website: Top Problems to Solve. Atltranslate. Retrieved from https://www.atltranslate.com/blog/design-multilingual-website-problems-solutions</w:t>
      </w:r>
    </w:p>
    <w:p w14:paraId="111222F0" w14:textId="77777777" w:rsidR="00E92CB7" w:rsidRPr="00E92CB7" w:rsidRDefault="00E92CB7" w:rsidP="00E92CB7">
      <w:pPr>
        <w:pStyle w:val="References"/>
      </w:pPr>
      <w:r w:rsidRPr="00E92CB7">
        <w:t>15. Saxena, A. (2023, November 28). Beta Testing: Benefits, Challenges, and Best Practises. https://testsigma.com/blog/beta-testing/#Why_You_Need_Beta_Testing</w:t>
      </w:r>
    </w:p>
    <w:p w14:paraId="7537CB5B" w14:textId="7D38912E" w:rsidR="00E92CB7" w:rsidRDefault="00E92CB7" w:rsidP="038B808D">
      <w:pPr>
        <w:pStyle w:val="References"/>
        <w:rPr>
          <w:ins w:id="29" w:author="MANREEN KAUR A/P JAGJIT SINGH" w:date="2024-02-27T09:29:00Z"/>
        </w:rPr>
      </w:pPr>
      <w:r>
        <w:t xml:space="preserve">16. SubcoDevs, Inc [Software Product Engineering]. (2023, September 1). The Importance of Regular Software Maintenance: Ensuring Smooth Operations. LinkedIn. Retrieved from </w:t>
      </w:r>
      <w:ins w:id="30" w:author="MANREEN KAUR A/P JAGJIT SINGH" w:date="2024-02-27T09:26:00Z">
        <w:r>
          <w:fldChar w:fldCharType="begin"/>
        </w:r>
        <w:r>
          <w:instrText xml:space="preserve">HYPERLINK "https://www.linkedin.com/pulse/importance-regular-software-maintenance-ensuring-smooth-operations/" </w:instrText>
        </w:r>
        <w:r>
          <w:fldChar w:fldCharType="separate"/>
        </w:r>
      </w:ins>
      <w:r w:rsidRPr="038B808D">
        <w:rPr>
          <w:rStyle w:val="Hyperlink"/>
        </w:rPr>
        <w:t>https://www.linkedin.com/pulse/importance-regular-software-maintenance-ensuring-smooth-operations/</w:t>
      </w:r>
      <w:ins w:id="31" w:author="MANREEN KAUR A/P JAGJIT SINGH" w:date="2024-02-27T09:26:00Z">
        <w:r>
          <w:fldChar w:fldCharType="end"/>
        </w:r>
      </w:ins>
    </w:p>
    <w:p w14:paraId="52A6E59D" w14:textId="5C08CED6" w:rsidR="117EC56F" w:rsidRPr="009C6663" w:rsidRDefault="117EC56F" w:rsidP="009C6663">
      <w:pPr>
        <w:pStyle w:val="References"/>
        <w:spacing w:line="360" w:lineRule="auto"/>
        <w:jc w:val="both"/>
        <w:rPr>
          <w:rFonts w:ascii="Times New Roman" w:eastAsia="Times New Roman" w:hAnsi="Times New Roman" w:cs="Times New Roman"/>
          <w:sz w:val="24"/>
          <w:szCs w:val="24"/>
        </w:rPr>
      </w:pPr>
      <w:r w:rsidRPr="009C6663">
        <w:rPr>
          <w:rFonts w:ascii="Times New Roman" w:eastAsia="Times New Roman" w:hAnsi="Times New Roman" w:cs="Times New Roman"/>
          <w:sz w:val="24"/>
          <w:szCs w:val="24"/>
        </w:rPr>
        <w:t>17. Reyes, M. (2023, October 2). My problem with ZARA’s User Experience. - Marketing in the Age of Digital - Medium. Medium.</w:t>
      </w:r>
    </w:p>
    <w:p w14:paraId="56B92BA4" w14:textId="2B2099A3" w:rsidR="46221CED" w:rsidRPr="009C6663" w:rsidRDefault="00E21838" w:rsidP="009C6663">
      <w:pPr>
        <w:shd w:val="clear" w:color="auto" w:fill="FFFFFF" w:themeFill="background1"/>
        <w:spacing w:line="360" w:lineRule="auto"/>
        <w:ind w:left="720" w:firstLine="0"/>
        <w:jc w:val="both"/>
        <w:rPr>
          <w:rFonts w:ascii="Times New Roman" w:eastAsia="Times New Roman" w:hAnsi="Times New Roman" w:cs="Times New Roman"/>
          <w:sz w:val="24"/>
          <w:szCs w:val="24"/>
        </w:rPr>
      </w:pPr>
      <w:hyperlink r:id="rId25" w:anchor=":~:text=One%20confusing%20factor%20of%20Zara's,Zara%20is%20trying%20to%20communicate" w:history="1">
        <w:hyperlink r:id="rId26" w:anchor=":~:text=One%20confusing%20factor%20of%20Zara's,Zara%20is%20trying%20to%20communicate" w:history="1">
          <w:r w:rsidR="46221CED" w:rsidRPr="038B808D">
            <w:rPr>
              <w:rStyle w:val="Hyperlink"/>
            </w:rPr>
            <w:t>https://medium.com/marketing-in-the-age-of-digital/my-problem-with-zaras-user-experience100a0ee4ab0b#:~:text=One%20confusing%20factor%20of%20Zara's,Zara%20is%20trying%20to%20communicate</w:t>
          </w:r>
        </w:hyperlink>
      </w:hyperlink>
    </w:p>
    <w:p w14:paraId="5F56CACD" w14:textId="4D8519FA" w:rsidR="48081285" w:rsidRDefault="48081285" w:rsidP="009C6663">
      <w:pPr>
        <w:shd w:val="clear" w:color="auto" w:fill="FFFFFF" w:themeFill="background1"/>
        <w:spacing w:line="360" w:lineRule="auto"/>
        <w:ind w:firstLine="0"/>
        <w:jc w:val="both"/>
        <w:rPr>
          <w:rFonts w:ascii="Times New Roman" w:eastAsia="Times New Roman" w:hAnsi="Times New Roman" w:cs="Times New Roman"/>
          <w:sz w:val="24"/>
          <w:szCs w:val="24"/>
        </w:rPr>
      </w:pPr>
      <w:r w:rsidRPr="038B808D">
        <w:rPr>
          <w:rFonts w:ascii="Times New Roman" w:eastAsia="Times New Roman" w:hAnsi="Times New Roman" w:cs="Times New Roman"/>
          <w:sz w:val="24"/>
          <w:szCs w:val="24"/>
        </w:rPr>
        <w:t>18. Gogoi, M. (2023, October 2). UX Case study: Redesigning Zara Website to improve its web presence and user experience. Medium.</w:t>
      </w:r>
    </w:p>
    <w:p w14:paraId="21B87855" w14:textId="4EDB388B" w:rsidR="534FD945" w:rsidRDefault="534FD945" w:rsidP="009C6663">
      <w:pPr>
        <w:shd w:val="clear" w:color="auto" w:fill="FFFFFF" w:themeFill="background1"/>
        <w:spacing w:line="360" w:lineRule="auto"/>
        <w:ind w:left="720" w:firstLine="0"/>
        <w:jc w:val="both"/>
        <w:rPr>
          <w:rFonts w:ascii="Times New Roman" w:eastAsia="Times New Roman" w:hAnsi="Times New Roman" w:cs="Times New Roman"/>
          <w:sz w:val="24"/>
          <w:szCs w:val="24"/>
        </w:rPr>
      </w:pPr>
      <w:r w:rsidRPr="038B808D">
        <w:rPr>
          <w:rFonts w:ascii="Times New Roman" w:eastAsia="Times New Roman" w:hAnsi="Times New Roman" w:cs="Times New Roman"/>
          <w:sz w:val="24"/>
          <w:szCs w:val="24"/>
        </w:rPr>
        <w:t>https://bootcamp.uxdesign.cc/case-study-redesigning-zara-website-to-improve-its-web-presence-and-user-experience-8adcce374244</w:t>
      </w:r>
    </w:p>
    <w:p w14:paraId="4903924B" w14:textId="77777777" w:rsidR="000329C0" w:rsidRDefault="000329C0" w:rsidP="000329C0">
      <w:pPr>
        <w:pStyle w:val="SectionTitle"/>
      </w:pPr>
      <w:r>
        <w:rPr>
          <w:noProof/>
        </w:rPr>
        <mc:AlternateContent>
          <mc:Choice Requires="wps">
            <w:drawing>
              <wp:anchor distT="0" distB="0" distL="114300" distR="114300" simplePos="0" relativeHeight="251658255" behindDoc="0" locked="0" layoutInCell="1" allowOverlap="1" wp14:anchorId="6AA13CDC" wp14:editId="46A8BD02">
                <wp:simplePos x="0" y="0"/>
                <wp:positionH relativeFrom="column">
                  <wp:posOffset>0</wp:posOffset>
                </wp:positionH>
                <wp:positionV relativeFrom="paragraph">
                  <wp:posOffset>4667885</wp:posOffset>
                </wp:positionV>
                <wp:extent cx="5943600" cy="635"/>
                <wp:effectExtent l="0" t="0" r="0" b="0"/>
                <wp:wrapSquare wrapText="bothSides"/>
                <wp:docPr id="196616719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140E6" w14:textId="77777777" w:rsidR="000329C0" w:rsidRPr="00AE0C0B" w:rsidRDefault="000329C0" w:rsidP="000329C0">
                            <w:pPr>
                              <w:pStyle w:val="CaptionCallout"/>
                            </w:pPr>
                            <w:r>
                              <w:t xml:space="preserve">Figure </w:t>
                            </w:r>
                            <w:r>
                              <w:fldChar w:fldCharType="begin"/>
                            </w:r>
                            <w:r>
                              <w:instrText xml:space="preserve"> SEQ Figure \* ARABIC </w:instrText>
                            </w:r>
                            <w:r>
                              <w:fldChar w:fldCharType="separate"/>
                            </w:r>
                            <w:r w:rsidR="00753252">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3CDC" id="_x0000_s1033" type="#_x0000_t202" style="position:absolute;left:0;text-align:left;margin-left:0;margin-top:367.55pt;width:468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" stroked="f">
                <v:textbox style="mso-fit-shape-to-text:t" inset="0,0,0,0">
                  <w:txbxContent>
                    <w:p w14:paraId="576140E6" w14:textId="77777777" w:rsidR="000329C0" w:rsidRPr="00AE0C0B" w:rsidRDefault="000329C0" w:rsidP="000329C0">
                      <w:pPr>
                        <w:pStyle w:val="CaptionCallout"/>
                      </w:pPr>
                      <w:r>
                        <w:t xml:space="preserve">Figure </w:t>
                      </w:r>
                      <w:r>
                        <w:fldChar w:fldCharType="begin"/>
                      </w:r>
                      <w:r>
                        <w:instrText xml:space="preserve"> SEQ Figure \* ARABIC </w:instrText>
                      </w:r>
                      <w:r>
                        <w:fldChar w:fldCharType="separate"/>
                      </w:r>
                      <w:r w:rsidR="00753252">
                        <w:rPr>
                          <w:noProof/>
                        </w:rPr>
                        <w:t>14</w:t>
                      </w:r>
                      <w:r>
                        <w:fldChar w:fldCharType="end"/>
                      </w:r>
                    </w:p>
                  </w:txbxContent>
                </v:textbox>
                <w10:wrap type="square"/>
              </v:shape>
            </w:pict>
          </mc:Fallback>
        </mc:AlternateContent>
      </w:r>
      <w:r>
        <w:rPr>
          <w:noProof/>
        </w:rPr>
        <w:drawing>
          <wp:anchor distT="0" distB="0" distL="114300" distR="114300" simplePos="0" relativeHeight="251658254" behindDoc="0" locked="0" layoutInCell="1" allowOverlap="1" wp14:anchorId="5267BD95" wp14:editId="70E0DE62">
            <wp:simplePos x="0" y="0"/>
            <wp:positionH relativeFrom="margin">
              <wp:align>right</wp:align>
            </wp:positionH>
            <wp:positionV relativeFrom="paragraph">
              <wp:posOffset>313690</wp:posOffset>
            </wp:positionV>
            <wp:extent cx="5943600" cy="4297045"/>
            <wp:effectExtent l="0" t="0" r="0" b="8255"/>
            <wp:wrapSquare wrapText="bothSides"/>
            <wp:docPr id="2068566202" name="Picture 206856620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6202" name="Picture 2068566202" descr="A diagram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97045"/>
                    </a:xfrm>
                    <a:prstGeom prst="rect">
                      <a:avLst/>
                    </a:prstGeom>
                  </pic:spPr>
                </pic:pic>
              </a:graphicData>
            </a:graphic>
          </wp:anchor>
        </w:drawing>
      </w:r>
      <w:r>
        <w:t>Appendix A:  Flowchart (Prototype)</w:t>
      </w:r>
    </w:p>
    <w:p w14:paraId="29101FD0" w14:textId="5EB12D94" w:rsidR="000329C0" w:rsidRDefault="000329C0" w:rsidP="000329C0">
      <w:pPr>
        <w:spacing w:after="160" w:line="259" w:lineRule="auto"/>
        <w:ind w:firstLine="0"/>
        <w:rPr>
          <w:b/>
          <w:bCs/>
        </w:rPr>
      </w:pPr>
    </w:p>
    <w:p w14:paraId="3C410990" w14:textId="77777777" w:rsidR="000329C0" w:rsidRPr="000A2214" w:rsidRDefault="0010148B" w:rsidP="000329C0">
      <w:pPr>
        <w:pStyle w:val="SectionTitle"/>
        <w:rPr>
          <w:rFonts w:ascii="Calibri" w:hAnsi="Calibri" w:cs="Calibri"/>
          <w:sz w:val="24"/>
          <w:szCs w:val="24"/>
        </w:rPr>
      </w:pPr>
      <w:r>
        <w:br w:type="page"/>
      </w:r>
      <w:r w:rsidR="000329C0" w:rsidRPr="000A2214">
        <w:rPr>
          <w:rFonts w:ascii="Calibri" w:hAnsi="Calibri" w:cs="Calibri"/>
          <w:sz w:val="24"/>
          <w:szCs w:val="24"/>
        </w:rPr>
        <w:t>Appendix B: Work Breakdown Structure</w:t>
      </w:r>
    </w:p>
    <w:tbl>
      <w:tblPr>
        <w:tblStyle w:val="TableGrid"/>
        <w:tblW w:w="9930" w:type="dxa"/>
        <w:tblInd w:w="-20" w:type="dxa"/>
        <w:tblLayout w:type="fixed"/>
        <w:tblLook w:val="06A0" w:firstRow="1" w:lastRow="0" w:firstColumn="1" w:lastColumn="0" w:noHBand="1" w:noVBand="1"/>
      </w:tblPr>
      <w:tblGrid>
        <w:gridCol w:w="3310"/>
        <w:gridCol w:w="3310"/>
        <w:gridCol w:w="3310"/>
      </w:tblGrid>
      <w:tr w:rsidR="00C3644E" w:rsidRPr="00951EA9" w14:paraId="7AFE05F0" w14:textId="77777777" w:rsidTr="7D4E3716">
        <w:trPr>
          <w:trHeight w:val="408"/>
        </w:trPr>
        <w:tc>
          <w:tcPr>
            <w:tcW w:w="3310" w:type="dxa"/>
          </w:tcPr>
          <w:p w14:paraId="2618A25F" w14:textId="77777777" w:rsidR="000329C0" w:rsidRPr="00951EA9" w:rsidRDefault="000329C0">
            <w:pPr>
              <w:ind w:left="-20" w:right="-20"/>
              <w:rPr>
                <w:rFonts w:ascii="Calibri" w:eastAsia="Times New Roman" w:hAnsi="Calibri" w:cs="Calibri"/>
                <w:b/>
                <w:bCs/>
                <w:color w:val="000000" w:themeColor="text1"/>
                <w:sz w:val="18"/>
                <w:szCs w:val="18"/>
              </w:rPr>
            </w:pPr>
            <w:r w:rsidRPr="00951EA9">
              <w:rPr>
                <w:rFonts w:ascii="Calibri" w:eastAsia="Times New Roman" w:hAnsi="Calibri" w:cs="Calibri"/>
                <w:b/>
                <w:bCs/>
                <w:color w:val="000000" w:themeColor="text1"/>
                <w:sz w:val="18"/>
                <w:szCs w:val="18"/>
              </w:rPr>
              <w:t xml:space="preserve">Name </w:t>
            </w:r>
          </w:p>
        </w:tc>
        <w:tc>
          <w:tcPr>
            <w:tcW w:w="3310" w:type="dxa"/>
          </w:tcPr>
          <w:p w14:paraId="1A19CDD0" w14:textId="77777777" w:rsidR="000329C0" w:rsidRPr="00951EA9" w:rsidRDefault="000329C0">
            <w:pPr>
              <w:ind w:left="-20" w:right="-20" w:firstLine="0"/>
              <w:rPr>
                <w:rFonts w:ascii="Calibri" w:eastAsia="Times New Roman" w:hAnsi="Calibri" w:cs="Calibri"/>
                <w:b/>
                <w:bCs/>
                <w:color w:val="000000" w:themeColor="text1"/>
                <w:sz w:val="18"/>
                <w:szCs w:val="18"/>
              </w:rPr>
            </w:pPr>
            <w:r w:rsidRPr="00951EA9">
              <w:rPr>
                <w:rFonts w:ascii="Calibri" w:eastAsia="Times New Roman" w:hAnsi="Calibri" w:cs="Calibri"/>
                <w:b/>
                <w:bCs/>
                <w:color w:val="000000" w:themeColor="text1"/>
                <w:sz w:val="18"/>
                <w:szCs w:val="18"/>
              </w:rPr>
              <w:t>Task / Description / Responsibility</w:t>
            </w:r>
          </w:p>
        </w:tc>
        <w:tc>
          <w:tcPr>
            <w:tcW w:w="3310" w:type="dxa"/>
          </w:tcPr>
          <w:p w14:paraId="6AF959FC" w14:textId="77777777" w:rsidR="000329C0" w:rsidRPr="00951EA9" w:rsidRDefault="000329C0">
            <w:pPr>
              <w:ind w:right="-20" w:firstLine="0"/>
              <w:rPr>
                <w:rFonts w:ascii="Calibri" w:eastAsia="Times New Roman" w:hAnsi="Calibri" w:cs="Calibri"/>
                <w:b/>
                <w:bCs/>
                <w:color w:val="000000" w:themeColor="text1"/>
                <w:sz w:val="18"/>
                <w:szCs w:val="18"/>
              </w:rPr>
            </w:pPr>
            <w:r w:rsidRPr="00951EA9">
              <w:rPr>
                <w:rFonts w:ascii="Calibri" w:eastAsia="Times New Roman" w:hAnsi="Calibri" w:cs="Calibri"/>
                <w:b/>
                <w:bCs/>
                <w:color w:val="000000" w:themeColor="text1"/>
                <w:sz w:val="18"/>
                <w:szCs w:val="18"/>
              </w:rPr>
              <w:t>Signature</w:t>
            </w:r>
          </w:p>
        </w:tc>
      </w:tr>
      <w:tr w:rsidR="00C3644E" w:rsidRPr="00951EA9" w14:paraId="2C51E398" w14:textId="77777777" w:rsidTr="7D4E3716">
        <w:trPr>
          <w:trHeight w:val="300"/>
        </w:trPr>
        <w:tc>
          <w:tcPr>
            <w:tcW w:w="3310" w:type="dxa"/>
          </w:tcPr>
          <w:p w14:paraId="7E36CFE1" w14:textId="77777777" w:rsidR="000329C0" w:rsidRPr="00951EA9" w:rsidRDefault="000329C0" w:rsidP="0061265A">
            <w:pPr>
              <w:pStyle w:val="NoIndent"/>
            </w:pPr>
            <w:r w:rsidRPr="00951EA9">
              <w:t>Lim Eazen</w:t>
            </w:r>
          </w:p>
        </w:tc>
        <w:tc>
          <w:tcPr>
            <w:tcW w:w="3310" w:type="dxa"/>
          </w:tcPr>
          <w:p w14:paraId="17D1E925" w14:textId="6F2C12F8" w:rsidR="000329C0" w:rsidRPr="00951EA9" w:rsidRDefault="000329C0">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Leader, hosted meetings and researched about the limitation “No Chatbox</w:t>
            </w:r>
            <w:r w:rsidRPr="69D0D185">
              <w:rPr>
                <w:rFonts w:ascii="Calibri" w:eastAsia="Times New Roman" w:hAnsi="Calibri" w:cs="Calibri"/>
                <w:color w:val="000000" w:themeColor="text1"/>
                <w:sz w:val="18"/>
                <w:szCs w:val="18"/>
              </w:rPr>
              <w:t>”</w:t>
            </w:r>
            <w:r w:rsidR="6F8B47D8" w:rsidRPr="69D0D185">
              <w:rPr>
                <w:rFonts w:ascii="Calibri" w:eastAsia="Times New Roman" w:hAnsi="Calibri" w:cs="Calibri"/>
                <w:color w:val="000000" w:themeColor="text1"/>
                <w:sz w:val="18"/>
                <w:szCs w:val="18"/>
              </w:rPr>
              <w:t xml:space="preserve">, </w:t>
            </w:r>
            <w:r w:rsidR="6F8B47D8" w:rsidRPr="1BAD47D8">
              <w:rPr>
                <w:rFonts w:ascii="Calibri" w:eastAsia="Times New Roman" w:hAnsi="Calibri" w:cs="Calibri"/>
                <w:color w:val="000000" w:themeColor="text1"/>
                <w:sz w:val="18"/>
                <w:szCs w:val="18"/>
              </w:rPr>
              <w:t>introduction</w:t>
            </w:r>
            <w:r w:rsidR="6F8B47D8" w:rsidRPr="69D0D185">
              <w:rPr>
                <w:rFonts w:ascii="Calibri" w:eastAsia="Times New Roman" w:hAnsi="Calibri" w:cs="Calibri"/>
                <w:color w:val="000000" w:themeColor="text1"/>
                <w:sz w:val="18"/>
                <w:szCs w:val="18"/>
              </w:rPr>
              <w:t xml:space="preserve"> and</w:t>
            </w:r>
            <w:r w:rsidR="6F8B47D8" w:rsidRPr="2B9249D8">
              <w:rPr>
                <w:rFonts w:ascii="Calibri" w:eastAsia="Times New Roman" w:hAnsi="Calibri" w:cs="Calibri"/>
                <w:color w:val="000000" w:themeColor="text1"/>
                <w:sz w:val="18"/>
                <w:szCs w:val="18"/>
              </w:rPr>
              <w:t xml:space="preserve"> </w:t>
            </w:r>
            <w:r w:rsidR="6F8B47D8" w:rsidRPr="1BAD47D8">
              <w:rPr>
                <w:rFonts w:ascii="Calibri" w:eastAsia="Times New Roman" w:hAnsi="Calibri" w:cs="Calibri"/>
                <w:color w:val="000000" w:themeColor="text1"/>
                <w:sz w:val="18"/>
                <w:szCs w:val="18"/>
              </w:rPr>
              <w:t>conclusion</w:t>
            </w:r>
          </w:p>
        </w:tc>
        <w:tc>
          <w:tcPr>
            <w:tcW w:w="3310" w:type="dxa"/>
          </w:tcPr>
          <w:p w14:paraId="6AE9F466" w14:textId="77777777" w:rsidR="000329C0" w:rsidRPr="00951EA9" w:rsidRDefault="000329C0">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Eazen</w:t>
            </w:r>
          </w:p>
        </w:tc>
      </w:tr>
      <w:tr w:rsidR="00C3644E" w:rsidRPr="00951EA9" w14:paraId="6E78A962" w14:textId="77777777" w:rsidTr="7D4E3716">
        <w:trPr>
          <w:trHeight w:val="300"/>
        </w:trPr>
        <w:tc>
          <w:tcPr>
            <w:tcW w:w="3310" w:type="dxa"/>
          </w:tcPr>
          <w:p w14:paraId="5C94FF7B" w14:textId="77777777" w:rsidR="000329C0" w:rsidRPr="00951EA9" w:rsidRDefault="000329C0" w:rsidP="0061265A">
            <w:pPr>
              <w:pStyle w:val="NoIndent"/>
            </w:pPr>
            <w:r w:rsidRPr="00951EA9">
              <w:t>Denis Lau Yee Hao</w:t>
            </w:r>
          </w:p>
        </w:tc>
        <w:tc>
          <w:tcPr>
            <w:tcW w:w="3310" w:type="dxa"/>
          </w:tcPr>
          <w:p w14:paraId="5B19F38A" w14:textId="77777777" w:rsidR="000329C0" w:rsidRPr="00951EA9" w:rsidRDefault="000329C0">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Solution and Benchmark for Limited Language</w:t>
            </w:r>
          </w:p>
        </w:tc>
        <w:tc>
          <w:tcPr>
            <w:tcW w:w="3310" w:type="dxa"/>
          </w:tcPr>
          <w:p w14:paraId="0DA0D784" w14:textId="77777777" w:rsidR="000329C0" w:rsidRPr="00951EA9" w:rsidRDefault="000329C0">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Denis</w:t>
            </w:r>
          </w:p>
        </w:tc>
      </w:tr>
      <w:tr w:rsidR="00C3644E" w:rsidRPr="00951EA9" w14:paraId="2548A2E7" w14:textId="77777777" w:rsidTr="7D4E3716">
        <w:trPr>
          <w:trHeight w:val="300"/>
        </w:trPr>
        <w:tc>
          <w:tcPr>
            <w:tcW w:w="3310" w:type="dxa"/>
          </w:tcPr>
          <w:p w14:paraId="26070AEA" w14:textId="77777777" w:rsidR="000329C0" w:rsidRPr="00951EA9" w:rsidRDefault="000329C0" w:rsidP="0061265A">
            <w:pPr>
              <w:pStyle w:val="NoIndent"/>
            </w:pPr>
            <w:r w:rsidRPr="00951EA9">
              <w:t>Kaysan Mohamed Rifath</w:t>
            </w:r>
          </w:p>
        </w:tc>
        <w:tc>
          <w:tcPr>
            <w:tcW w:w="3310" w:type="dxa"/>
          </w:tcPr>
          <w:p w14:paraId="773A85A7" w14:textId="77777777" w:rsidR="000329C0" w:rsidRPr="00951EA9" w:rsidRDefault="000329C0">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Solution diagrams, flowchart, research on limitation “No Chatbox”</w:t>
            </w:r>
          </w:p>
        </w:tc>
        <w:tc>
          <w:tcPr>
            <w:tcW w:w="3310" w:type="dxa"/>
          </w:tcPr>
          <w:p w14:paraId="1B263EEC" w14:textId="77777777" w:rsidR="000329C0" w:rsidRPr="00951EA9" w:rsidRDefault="000329C0">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Kaysan M.</w:t>
            </w:r>
          </w:p>
        </w:tc>
      </w:tr>
      <w:tr w:rsidR="00C3644E" w:rsidRPr="00951EA9" w14:paraId="61349937" w14:textId="77777777" w:rsidTr="7D4E3716">
        <w:trPr>
          <w:trHeight w:val="300"/>
        </w:trPr>
        <w:tc>
          <w:tcPr>
            <w:tcW w:w="3310" w:type="dxa"/>
          </w:tcPr>
          <w:p w14:paraId="6E9E301D" w14:textId="77777777" w:rsidR="000329C0" w:rsidRPr="00951EA9" w:rsidRDefault="000329C0" w:rsidP="0061265A">
            <w:pPr>
              <w:pStyle w:val="NoIndent"/>
            </w:pPr>
            <w:r w:rsidRPr="038B808D">
              <w:t>Manreen Kaur A/P Jagjit Singh</w:t>
            </w:r>
          </w:p>
        </w:tc>
        <w:tc>
          <w:tcPr>
            <w:tcW w:w="3310" w:type="dxa"/>
          </w:tcPr>
          <w:p w14:paraId="45A8AB37" w14:textId="741C0692" w:rsidR="000329C0" w:rsidRPr="00951EA9" w:rsidRDefault="000329C0">
            <w:pPr>
              <w:ind w:firstLine="0"/>
              <w:rPr>
                <w:rFonts w:ascii="Calibri" w:eastAsia="Times New Roman" w:hAnsi="Calibri" w:cs="Calibri"/>
                <w:color w:val="000000" w:themeColor="text1"/>
                <w:sz w:val="18"/>
                <w:szCs w:val="18"/>
              </w:rPr>
            </w:pPr>
            <w:r w:rsidRPr="0E5095F0">
              <w:rPr>
                <w:rFonts w:ascii="Calibri" w:eastAsia="Times New Roman" w:hAnsi="Calibri" w:cs="Calibri"/>
                <w:color w:val="000000" w:themeColor="text1"/>
                <w:sz w:val="18"/>
                <w:szCs w:val="18"/>
              </w:rPr>
              <w:t>Issue</w:t>
            </w:r>
            <w:r w:rsidRPr="038B808D">
              <w:rPr>
                <w:rFonts w:ascii="Calibri" w:eastAsia="Times New Roman" w:hAnsi="Calibri" w:cs="Calibri"/>
                <w:color w:val="000000" w:themeColor="text1"/>
                <w:sz w:val="18"/>
                <w:szCs w:val="18"/>
              </w:rPr>
              <w:t xml:space="preserve"> for </w:t>
            </w:r>
            <w:r w:rsidR="305725B2" w:rsidRPr="52B5C890">
              <w:rPr>
                <w:rFonts w:ascii="Calibri" w:eastAsia="Times New Roman" w:hAnsi="Calibri" w:cs="Calibri"/>
                <w:color w:val="000000" w:themeColor="text1"/>
                <w:sz w:val="18"/>
                <w:szCs w:val="18"/>
              </w:rPr>
              <w:t>“</w:t>
            </w:r>
            <w:r w:rsidRPr="038B808D">
              <w:rPr>
                <w:rFonts w:ascii="Calibri" w:eastAsia="Times New Roman" w:hAnsi="Calibri" w:cs="Calibri"/>
                <w:color w:val="000000" w:themeColor="text1"/>
                <w:sz w:val="18"/>
                <w:szCs w:val="18"/>
              </w:rPr>
              <w:t>Limited Languages</w:t>
            </w:r>
            <w:r w:rsidR="1B809C00" w:rsidRPr="5E72C1D5">
              <w:rPr>
                <w:rFonts w:ascii="Calibri" w:eastAsia="Times New Roman" w:hAnsi="Calibri" w:cs="Calibri"/>
                <w:color w:val="000000" w:themeColor="text1"/>
                <w:sz w:val="18"/>
                <w:szCs w:val="18"/>
              </w:rPr>
              <w:t>”</w:t>
            </w:r>
          </w:p>
        </w:tc>
        <w:tc>
          <w:tcPr>
            <w:tcW w:w="3310" w:type="dxa"/>
          </w:tcPr>
          <w:p w14:paraId="72BD3F5C" w14:textId="77777777" w:rsidR="000329C0" w:rsidRPr="00951EA9" w:rsidRDefault="000329C0">
            <w:pPr>
              <w:ind w:firstLine="0"/>
              <w:rPr>
                <w:rFonts w:ascii="Calibri" w:eastAsia="Times New Roman" w:hAnsi="Calibri" w:cs="Calibri"/>
                <w:color w:val="000000" w:themeColor="text1"/>
                <w:sz w:val="18"/>
                <w:szCs w:val="18"/>
              </w:rPr>
            </w:pPr>
            <w:r w:rsidRPr="038B808D">
              <w:rPr>
                <w:rFonts w:ascii="Calibri" w:eastAsia="Times New Roman" w:hAnsi="Calibri" w:cs="Calibri"/>
                <w:color w:val="000000" w:themeColor="text1"/>
                <w:sz w:val="18"/>
                <w:szCs w:val="18"/>
              </w:rPr>
              <w:t>Manreen</w:t>
            </w:r>
          </w:p>
        </w:tc>
      </w:tr>
      <w:tr w:rsidR="00C3644E" w:rsidRPr="00951EA9" w14:paraId="5D0FB8C0" w14:textId="77777777" w:rsidTr="7D4E3716">
        <w:trPr>
          <w:trHeight w:val="300"/>
        </w:trPr>
        <w:tc>
          <w:tcPr>
            <w:tcW w:w="3310" w:type="dxa"/>
          </w:tcPr>
          <w:p w14:paraId="39E6C94B" w14:textId="60702AF7" w:rsidR="0061265A" w:rsidRPr="00951EA9" w:rsidRDefault="0061265A" w:rsidP="0061265A">
            <w:pPr>
              <w:pStyle w:val="NoIndent"/>
            </w:pPr>
            <w:r w:rsidRPr="00D83EE0">
              <w:t>Tee Ching Ying</w:t>
            </w:r>
          </w:p>
        </w:tc>
        <w:tc>
          <w:tcPr>
            <w:tcW w:w="3310" w:type="dxa"/>
          </w:tcPr>
          <w:p w14:paraId="65C514D1" w14:textId="26D8F2AA" w:rsidR="0061265A" w:rsidRPr="00951EA9" w:rsidRDefault="34A4C0EB" w:rsidP="0061265A">
            <w:pPr>
              <w:ind w:firstLine="0"/>
              <w:rPr>
                <w:rFonts w:ascii="Calibri" w:eastAsia="Times New Roman" w:hAnsi="Calibri" w:cs="Calibri"/>
                <w:color w:val="000000" w:themeColor="text1"/>
                <w:sz w:val="18"/>
                <w:szCs w:val="18"/>
              </w:rPr>
            </w:pPr>
            <w:r w:rsidRPr="1D7ECC8F">
              <w:rPr>
                <w:rFonts w:ascii="Calibri" w:eastAsia="Times New Roman" w:hAnsi="Calibri" w:cs="Calibri"/>
                <w:color w:val="000000" w:themeColor="text1"/>
                <w:sz w:val="18"/>
                <w:szCs w:val="18"/>
              </w:rPr>
              <w:t xml:space="preserve">Researched </w:t>
            </w:r>
            <w:r w:rsidR="31721B3E" w:rsidRPr="1D7ECC8F">
              <w:rPr>
                <w:rFonts w:ascii="Calibri" w:eastAsia="Times New Roman" w:hAnsi="Calibri" w:cs="Calibri"/>
                <w:color w:val="000000" w:themeColor="text1"/>
                <w:sz w:val="18"/>
                <w:szCs w:val="18"/>
              </w:rPr>
              <w:t>for</w:t>
            </w:r>
            <w:r w:rsidR="31721B3E" w:rsidRPr="6713DC08">
              <w:rPr>
                <w:rFonts w:ascii="Calibri" w:eastAsia="Times New Roman" w:hAnsi="Calibri" w:cs="Calibri"/>
                <w:color w:val="000000" w:themeColor="text1"/>
                <w:sz w:val="18"/>
                <w:szCs w:val="18"/>
              </w:rPr>
              <w:t xml:space="preserve"> </w:t>
            </w:r>
            <w:r w:rsidR="4292A0F1" w:rsidRPr="5E72C1D5">
              <w:rPr>
                <w:rFonts w:ascii="Calibri" w:eastAsia="Times New Roman" w:hAnsi="Calibri" w:cs="Calibri"/>
                <w:color w:val="000000" w:themeColor="text1"/>
                <w:sz w:val="18"/>
                <w:szCs w:val="18"/>
              </w:rPr>
              <w:t>“</w:t>
            </w:r>
            <w:r w:rsidR="4292A0F1" w:rsidRPr="46961D73">
              <w:rPr>
                <w:rFonts w:ascii="Calibri" w:eastAsia="Times New Roman" w:hAnsi="Calibri" w:cs="Calibri"/>
                <w:color w:val="000000" w:themeColor="text1"/>
                <w:sz w:val="18"/>
                <w:szCs w:val="18"/>
              </w:rPr>
              <w:t xml:space="preserve">No Log Out </w:t>
            </w:r>
            <w:r w:rsidR="4292A0F1" w:rsidRPr="1769533E">
              <w:rPr>
                <w:rFonts w:ascii="Calibri" w:eastAsia="Times New Roman" w:hAnsi="Calibri" w:cs="Calibri"/>
                <w:color w:val="000000" w:themeColor="text1"/>
                <w:sz w:val="18"/>
                <w:szCs w:val="18"/>
              </w:rPr>
              <w:t>Function</w:t>
            </w:r>
            <w:r w:rsidR="4292A0F1" w:rsidRPr="08B3EEAA">
              <w:rPr>
                <w:rFonts w:ascii="Calibri" w:eastAsia="Times New Roman" w:hAnsi="Calibri" w:cs="Calibri"/>
                <w:color w:val="000000" w:themeColor="text1"/>
                <w:sz w:val="18"/>
                <w:szCs w:val="18"/>
              </w:rPr>
              <w:t>"</w:t>
            </w:r>
          </w:p>
        </w:tc>
        <w:tc>
          <w:tcPr>
            <w:tcW w:w="3310" w:type="dxa"/>
          </w:tcPr>
          <w:p w14:paraId="54BC7635" w14:textId="75543C19" w:rsidR="0061265A" w:rsidRPr="00951EA9" w:rsidRDefault="36CF692F" w:rsidP="432CFF75">
            <w:pPr>
              <w:ind w:firstLine="0"/>
              <w:rPr>
                <w:rFonts w:ascii="Calibri" w:eastAsia="Times New Roman" w:hAnsi="Calibri" w:cs="Calibri"/>
                <w:color w:val="000000" w:themeColor="text1"/>
                <w:sz w:val="18"/>
                <w:szCs w:val="18"/>
              </w:rPr>
            </w:pPr>
            <w:r w:rsidRPr="432CFF75">
              <w:rPr>
                <w:rFonts w:ascii="Calibri" w:eastAsia="Times New Roman" w:hAnsi="Calibri" w:cs="Calibri"/>
                <w:color w:val="000000" w:themeColor="text1"/>
                <w:sz w:val="18"/>
                <w:szCs w:val="18"/>
              </w:rPr>
              <w:t>Ching Ying</w:t>
            </w:r>
          </w:p>
        </w:tc>
      </w:tr>
      <w:tr w:rsidR="00C3644E" w:rsidRPr="00951EA9" w14:paraId="3F75D769" w14:textId="77777777" w:rsidTr="7D4E3716">
        <w:trPr>
          <w:trHeight w:val="300"/>
        </w:trPr>
        <w:tc>
          <w:tcPr>
            <w:tcW w:w="3310" w:type="dxa"/>
          </w:tcPr>
          <w:p w14:paraId="3F2F945D" w14:textId="65FA4B13" w:rsidR="000329C0" w:rsidRPr="00951EA9" w:rsidRDefault="0061265A" w:rsidP="0061265A">
            <w:pPr>
              <w:pStyle w:val="NoIndent"/>
            </w:pPr>
            <w:r w:rsidRPr="00D83EE0">
              <w:t>Bakyt Dzholdoshbekov</w:t>
            </w:r>
          </w:p>
        </w:tc>
        <w:tc>
          <w:tcPr>
            <w:tcW w:w="3310" w:type="dxa"/>
          </w:tcPr>
          <w:p w14:paraId="1F5B7BDE" w14:textId="2CB5CC22" w:rsidR="000329C0" w:rsidRPr="00951EA9" w:rsidRDefault="5B3533E9" w:rsidP="7D4E3716">
            <w:pPr>
              <w:ind w:firstLine="0"/>
              <w:rPr>
                <w:rFonts w:ascii="Calibri" w:eastAsia="Times New Roman" w:hAnsi="Calibri" w:cs="Calibri"/>
                <w:color w:val="000000" w:themeColor="text1"/>
                <w:sz w:val="18"/>
                <w:szCs w:val="18"/>
              </w:rPr>
            </w:pPr>
            <w:r w:rsidRPr="1E665513">
              <w:rPr>
                <w:rFonts w:ascii="Calibri" w:eastAsia="Times New Roman" w:hAnsi="Calibri" w:cs="Calibri"/>
                <w:color w:val="000000" w:themeColor="text1"/>
                <w:sz w:val="18"/>
                <w:szCs w:val="18"/>
              </w:rPr>
              <w:t xml:space="preserve">Researched for </w:t>
            </w:r>
            <w:r w:rsidRPr="1FF1B3EB">
              <w:rPr>
                <w:rFonts w:ascii="Calibri" w:eastAsia="Times New Roman" w:hAnsi="Calibri" w:cs="Calibri"/>
                <w:color w:val="000000" w:themeColor="text1"/>
                <w:sz w:val="18"/>
                <w:szCs w:val="18"/>
              </w:rPr>
              <w:t xml:space="preserve">“No Review </w:t>
            </w:r>
            <w:r w:rsidRPr="5A968076">
              <w:rPr>
                <w:rFonts w:ascii="Calibri" w:eastAsia="Times New Roman" w:hAnsi="Calibri" w:cs="Calibri"/>
                <w:color w:val="000000" w:themeColor="text1"/>
                <w:sz w:val="18"/>
                <w:szCs w:val="18"/>
              </w:rPr>
              <w:t>Section”</w:t>
            </w:r>
          </w:p>
        </w:tc>
        <w:tc>
          <w:tcPr>
            <w:tcW w:w="3310" w:type="dxa"/>
          </w:tcPr>
          <w:p w14:paraId="13ABC373" w14:textId="0393CA6C" w:rsidR="000329C0" w:rsidRPr="00951EA9" w:rsidRDefault="3258C3C9" w:rsidP="432CFF75">
            <w:pPr>
              <w:ind w:firstLine="0"/>
              <w:rPr>
                <w:rFonts w:ascii="Calibri" w:eastAsia="Times New Roman" w:hAnsi="Calibri" w:cs="Calibri"/>
                <w:color w:val="000000" w:themeColor="text1"/>
                <w:sz w:val="18"/>
                <w:szCs w:val="18"/>
              </w:rPr>
            </w:pPr>
            <w:r w:rsidRPr="209303BE">
              <w:rPr>
                <w:rFonts w:ascii="Calibri" w:eastAsia="Times New Roman" w:hAnsi="Calibri" w:cs="Calibri"/>
                <w:color w:val="000000" w:themeColor="text1"/>
                <w:sz w:val="18"/>
                <w:szCs w:val="18"/>
              </w:rPr>
              <w:t>Bakyt</w:t>
            </w:r>
          </w:p>
        </w:tc>
      </w:tr>
      <w:tr w:rsidR="00C3644E" w:rsidRPr="00951EA9" w14:paraId="40BFF857" w14:textId="77777777" w:rsidTr="7D4E3716">
        <w:trPr>
          <w:trHeight w:val="300"/>
        </w:trPr>
        <w:tc>
          <w:tcPr>
            <w:tcW w:w="3310" w:type="dxa"/>
          </w:tcPr>
          <w:p w14:paraId="26D5BFAC" w14:textId="3C96943B" w:rsidR="000329C0" w:rsidRPr="00951EA9" w:rsidRDefault="0061265A" w:rsidP="0061265A">
            <w:pPr>
              <w:pStyle w:val="NoIndent"/>
            </w:pPr>
            <w:r w:rsidRPr="00D83EE0">
              <w:t>Denis Lau Yee Hao</w:t>
            </w:r>
          </w:p>
        </w:tc>
        <w:tc>
          <w:tcPr>
            <w:tcW w:w="3310" w:type="dxa"/>
          </w:tcPr>
          <w:p w14:paraId="7126EBDE" w14:textId="52146A72" w:rsidR="000329C0" w:rsidRPr="00951EA9" w:rsidRDefault="002E5161" w:rsidP="6D976188">
            <w:pPr>
              <w:ind w:firstLine="0"/>
              <w:rPr>
                <w:rFonts w:ascii="Calibri" w:eastAsia="Times New Roman" w:hAnsi="Calibri" w:cs="Calibri"/>
                <w:color w:val="000000" w:themeColor="text1"/>
                <w:sz w:val="18"/>
                <w:szCs w:val="18"/>
              </w:rPr>
            </w:pPr>
            <w:r w:rsidRPr="1BA95F96">
              <w:rPr>
                <w:rFonts w:ascii="Calibri" w:eastAsia="Times New Roman" w:hAnsi="Calibri" w:cs="Calibri"/>
                <w:color w:val="000000" w:themeColor="text1"/>
                <w:sz w:val="18"/>
                <w:szCs w:val="18"/>
              </w:rPr>
              <w:t>Solution for</w:t>
            </w:r>
            <w:r w:rsidR="4EF4CF25" w:rsidRPr="6D976188">
              <w:rPr>
                <w:rFonts w:ascii="Calibri" w:eastAsia="Times New Roman" w:hAnsi="Calibri" w:cs="Calibri"/>
                <w:color w:val="000000" w:themeColor="text1"/>
                <w:sz w:val="18"/>
                <w:szCs w:val="18"/>
              </w:rPr>
              <w:t xml:space="preserve"> “Limited Languages”</w:t>
            </w:r>
          </w:p>
        </w:tc>
        <w:tc>
          <w:tcPr>
            <w:tcW w:w="3310" w:type="dxa"/>
          </w:tcPr>
          <w:p w14:paraId="7D33A14D" w14:textId="2825601C" w:rsidR="000329C0" w:rsidRPr="00951EA9" w:rsidRDefault="384D633C" w:rsidP="209303BE">
            <w:pPr>
              <w:ind w:firstLine="0"/>
              <w:rPr>
                <w:rFonts w:ascii="Calibri" w:eastAsia="Times New Roman" w:hAnsi="Calibri" w:cs="Calibri"/>
                <w:color w:val="000000" w:themeColor="text1"/>
                <w:sz w:val="18"/>
                <w:szCs w:val="18"/>
              </w:rPr>
            </w:pPr>
            <w:r w:rsidRPr="209303BE">
              <w:rPr>
                <w:rFonts w:ascii="Calibri" w:eastAsia="Times New Roman" w:hAnsi="Calibri" w:cs="Calibri"/>
                <w:color w:val="000000" w:themeColor="text1"/>
                <w:sz w:val="18"/>
                <w:szCs w:val="18"/>
              </w:rPr>
              <w:t>Denis</w:t>
            </w:r>
          </w:p>
        </w:tc>
      </w:tr>
      <w:tr w:rsidR="00C3644E" w:rsidRPr="00951EA9" w14:paraId="57030294" w14:textId="77777777" w:rsidTr="7D4E3716">
        <w:trPr>
          <w:trHeight w:val="300"/>
        </w:trPr>
        <w:tc>
          <w:tcPr>
            <w:tcW w:w="3310" w:type="dxa"/>
          </w:tcPr>
          <w:p w14:paraId="1FA6F4B4" w14:textId="7FB0574E" w:rsidR="000329C0" w:rsidRPr="00951EA9" w:rsidRDefault="0061265A" w:rsidP="0061265A">
            <w:pPr>
              <w:pStyle w:val="NoIndent"/>
            </w:pPr>
            <w:r w:rsidRPr="00D83EE0">
              <w:t>Ruba Munaf hasan al-Shaikh</w:t>
            </w:r>
          </w:p>
        </w:tc>
        <w:tc>
          <w:tcPr>
            <w:tcW w:w="3310" w:type="dxa"/>
          </w:tcPr>
          <w:p w14:paraId="630661B9" w14:textId="5408FD13" w:rsidR="000329C0" w:rsidRPr="00951EA9" w:rsidRDefault="3B382B92" w:rsidP="5A968076">
            <w:pPr>
              <w:ind w:firstLine="0"/>
              <w:rPr>
                <w:rFonts w:ascii="Calibri" w:eastAsia="Times New Roman" w:hAnsi="Calibri" w:cs="Calibri"/>
                <w:color w:val="000000" w:themeColor="text1"/>
                <w:sz w:val="18"/>
                <w:szCs w:val="18"/>
              </w:rPr>
            </w:pPr>
            <w:r w:rsidRPr="5A968076">
              <w:rPr>
                <w:rFonts w:ascii="Calibri" w:eastAsia="Times New Roman" w:hAnsi="Calibri" w:cs="Calibri"/>
                <w:color w:val="000000" w:themeColor="text1"/>
                <w:sz w:val="18"/>
                <w:szCs w:val="18"/>
              </w:rPr>
              <w:t>Researched for “No Review Section”</w:t>
            </w:r>
          </w:p>
        </w:tc>
        <w:tc>
          <w:tcPr>
            <w:tcW w:w="3310" w:type="dxa"/>
          </w:tcPr>
          <w:p w14:paraId="06DFE93A" w14:textId="4007B91B" w:rsidR="000329C0" w:rsidRPr="00951EA9" w:rsidRDefault="1AE94A7E" w:rsidP="209303BE">
            <w:pPr>
              <w:ind w:firstLine="0"/>
              <w:rPr>
                <w:rFonts w:ascii="Calibri" w:eastAsia="Times New Roman" w:hAnsi="Calibri" w:cs="Calibri"/>
                <w:color w:val="000000" w:themeColor="text1"/>
                <w:sz w:val="18"/>
                <w:szCs w:val="18"/>
              </w:rPr>
            </w:pPr>
            <w:r w:rsidRPr="54823615">
              <w:rPr>
                <w:rFonts w:ascii="Calibri" w:eastAsia="Times New Roman" w:hAnsi="Calibri" w:cs="Calibri"/>
                <w:color w:val="000000" w:themeColor="text1"/>
                <w:sz w:val="18"/>
                <w:szCs w:val="18"/>
              </w:rPr>
              <w:t>Ruba</w:t>
            </w:r>
          </w:p>
        </w:tc>
      </w:tr>
      <w:tr w:rsidR="00C3644E" w:rsidRPr="00951EA9" w14:paraId="11B830AE" w14:textId="77777777" w:rsidTr="7D4E3716">
        <w:trPr>
          <w:trHeight w:val="300"/>
        </w:trPr>
        <w:tc>
          <w:tcPr>
            <w:tcW w:w="3310" w:type="dxa"/>
          </w:tcPr>
          <w:p w14:paraId="2986BD8F" w14:textId="61E21D55" w:rsidR="000329C0" w:rsidRPr="00951EA9" w:rsidRDefault="0061265A" w:rsidP="0061265A">
            <w:pPr>
              <w:pStyle w:val="NoIndent"/>
            </w:pPr>
            <w:r w:rsidRPr="00D83EE0">
              <w:t>Panov Egor</w:t>
            </w:r>
          </w:p>
        </w:tc>
        <w:tc>
          <w:tcPr>
            <w:tcW w:w="3310" w:type="dxa"/>
          </w:tcPr>
          <w:p w14:paraId="3122EFF7" w14:textId="3F792D66" w:rsidR="000329C0" w:rsidRPr="00951EA9" w:rsidRDefault="45EFE18D" w:rsidP="0CE2F201">
            <w:pPr>
              <w:ind w:firstLine="0"/>
              <w:rPr>
                <w:rFonts w:ascii="Calibri" w:eastAsia="Times New Roman" w:hAnsi="Calibri" w:cs="Calibri"/>
                <w:color w:val="000000" w:themeColor="text1"/>
                <w:sz w:val="18"/>
                <w:szCs w:val="18"/>
              </w:rPr>
            </w:pPr>
            <w:r w:rsidRPr="468AAD4D">
              <w:rPr>
                <w:rFonts w:ascii="Calibri" w:eastAsia="Times New Roman" w:hAnsi="Calibri" w:cs="Calibri"/>
                <w:color w:val="000000" w:themeColor="text1"/>
                <w:sz w:val="18"/>
                <w:szCs w:val="18"/>
              </w:rPr>
              <w:t>Solution</w:t>
            </w:r>
            <w:r w:rsidRPr="0CE2F201">
              <w:rPr>
                <w:rFonts w:ascii="Calibri" w:eastAsia="Times New Roman" w:hAnsi="Calibri" w:cs="Calibri"/>
                <w:color w:val="000000" w:themeColor="text1"/>
                <w:sz w:val="18"/>
                <w:szCs w:val="18"/>
              </w:rPr>
              <w:t xml:space="preserve"> for “No Call-to-action Button”</w:t>
            </w:r>
          </w:p>
        </w:tc>
        <w:tc>
          <w:tcPr>
            <w:tcW w:w="3310" w:type="dxa"/>
          </w:tcPr>
          <w:p w14:paraId="245CA87B" w14:textId="61B3EE12" w:rsidR="000329C0" w:rsidRPr="00951EA9" w:rsidRDefault="443592B5" w:rsidP="54823615">
            <w:pPr>
              <w:ind w:firstLine="0"/>
              <w:rPr>
                <w:rFonts w:ascii="Calibri" w:eastAsia="Times New Roman" w:hAnsi="Calibri" w:cs="Calibri"/>
                <w:color w:val="000000" w:themeColor="text1"/>
                <w:sz w:val="18"/>
                <w:szCs w:val="18"/>
              </w:rPr>
            </w:pPr>
            <w:r w:rsidRPr="54823615">
              <w:rPr>
                <w:rFonts w:ascii="Calibri" w:eastAsia="Times New Roman" w:hAnsi="Calibri" w:cs="Calibri"/>
                <w:color w:val="000000" w:themeColor="text1"/>
                <w:sz w:val="18"/>
                <w:szCs w:val="18"/>
              </w:rPr>
              <w:t>Egor</w:t>
            </w:r>
          </w:p>
        </w:tc>
      </w:tr>
      <w:tr w:rsidR="00C3644E" w:rsidRPr="00951EA9" w14:paraId="22EE6A5A" w14:textId="77777777" w:rsidTr="7D4E3716">
        <w:trPr>
          <w:trHeight w:val="300"/>
        </w:trPr>
        <w:tc>
          <w:tcPr>
            <w:tcW w:w="3310" w:type="dxa"/>
          </w:tcPr>
          <w:p w14:paraId="62304D50" w14:textId="030FD7EB" w:rsidR="000329C0" w:rsidRPr="00951EA9" w:rsidRDefault="0061265A" w:rsidP="0061265A">
            <w:pPr>
              <w:pStyle w:val="NoIndent"/>
            </w:pPr>
            <w:r w:rsidRPr="00D83EE0">
              <w:t>Ami Itabashi</w:t>
            </w:r>
          </w:p>
        </w:tc>
        <w:tc>
          <w:tcPr>
            <w:tcW w:w="3310" w:type="dxa"/>
          </w:tcPr>
          <w:p w14:paraId="7212E88D" w14:textId="593D529A" w:rsidR="000329C0" w:rsidRPr="00951EA9" w:rsidRDefault="65714DA4" w:rsidP="308057EB">
            <w:pPr>
              <w:ind w:firstLine="0"/>
              <w:rPr>
                <w:rFonts w:ascii="Calibri" w:eastAsia="Times New Roman" w:hAnsi="Calibri" w:cs="Calibri"/>
                <w:color w:val="000000" w:themeColor="text1"/>
                <w:sz w:val="18"/>
                <w:szCs w:val="18"/>
              </w:rPr>
            </w:pPr>
            <w:r w:rsidRPr="4C22EAA8">
              <w:rPr>
                <w:rFonts w:ascii="Calibri" w:eastAsia="Times New Roman" w:hAnsi="Calibri" w:cs="Calibri"/>
                <w:color w:val="000000" w:themeColor="text1"/>
                <w:sz w:val="18"/>
                <w:szCs w:val="18"/>
              </w:rPr>
              <w:t>Issue</w:t>
            </w:r>
            <w:r w:rsidRPr="2E88C61E">
              <w:rPr>
                <w:rFonts w:ascii="Calibri" w:eastAsia="Times New Roman" w:hAnsi="Calibri" w:cs="Calibri"/>
                <w:color w:val="000000" w:themeColor="text1"/>
                <w:sz w:val="18"/>
                <w:szCs w:val="18"/>
              </w:rPr>
              <w:t xml:space="preserve"> for </w:t>
            </w:r>
            <w:r w:rsidRPr="308057EB">
              <w:rPr>
                <w:rFonts w:ascii="Calibri" w:eastAsia="Times New Roman" w:hAnsi="Calibri" w:cs="Calibri"/>
                <w:color w:val="000000" w:themeColor="text1"/>
                <w:sz w:val="18"/>
                <w:szCs w:val="18"/>
              </w:rPr>
              <w:t>“</w:t>
            </w:r>
            <w:r w:rsidRPr="59E74FCB">
              <w:rPr>
                <w:rFonts w:ascii="Calibri" w:eastAsia="Times New Roman" w:hAnsi="Calibri" w:cs="Calibri"/>
                <w:color w:val="000000" w:themeColor="text1"/>
                <w:sz w:val="18"/>
                <w:szCs w:val="18"/>
              </w:rPr>
              <w:t>No Call-</w:t>
            </w:r>
            <w:r w:rsidRPr="5DAF375F">
              <w:rPr>
                <w:rFonts w:ascii="Calibri" w:eastAsia="Times New Roman" w:hAnsi="Calibri" w:cs="Calibri"/>
                <w:color w:val="000000" w:themeColor="text1"/>
                <w:sz w:val="18"/>
                <w:szCs w:val="18"/>
              </w:rPr>
              <w:t xml:space="preserve">to-action </w:t>
            </w:r>
            <w:r w:rsidRPr="3EFADE25">
              <w:rPr>
                <w:rFonts w:ascii="Calibri" w:eastAsia="Times New Roman" w:hAnsi="Calibri" w:cs="Calibri"/>
                <w:color w:val="000000" w:themeColor="text1"/>
                <w:sz w:val="18"/>
                <w:szCs w:val="18"/>
              </w:rPr>
              <w:t>Button”</w:t>
            </w:r>
          </w:p>
        </w:tc>
        <w:tc>
          <w:tcPr>
            <w:tcW w:w="3310" w:type="dxa"/>
          </w:tcPr>
          <w:p w14:paraId="5A70580A" w14:textId="69E8C3A4" w:rsidR="000329C0" w:rsidRPr="00951EA9" w:rsidRDefault="55BB2149" w:rsidP="1236CFE5">
            <w:pPr>
              <w:ind w:firstLine="0"/>
              <w:rPr>
                <w:rFonts w:ascii="Calibri" w:eastAsia="Times New Roman" w:hAnsi="Calibri" w:cs="Calibri"/>
                <w:color w:val="000000" w:themeColor="text1"/>
                <w:sz w:val="18"/>
                <w:szCs w:val="18"/>
              </w:rPr>
            </w:pPr>
            <w:r w:rsidRPr="1236CFE5">
              <w:rPr>
                <w:rFonts w:ascii="Calibri" w:eastAsia="Times New Roman" w:hAnsi="Calibri" w:cs="Calibri"/>
                <w:color w:val="000000" w:themeColor="text1"/>
                <w:sz w:val="18"/>
                <w:szCs w:val="18"/>
              </w:rPr>
              <w:t>Ami</w:t>
            </w:r>
          </w:p>
        </w:tc>
      </w:tr>
      <w:tr w:rsidR="1B043D50" w14:paraId="293CFFB3" w14:textId="77777777" w:rsidTr="7D4E3716">
        <w:trPr>
          <w:trHeight w:val="300"/>
        </w:trPr>
        <w:tc>
          <w:tcPr>
            <w:tcW w:w="3310" w:type="dxa"/>
          </w:tcPr>
          <w:p w14:paraId="48325248" w14:textId="1A085A62" w:rsidR="1B043D50" w:rsidRDefault="5D41937F" w:rsidP="1B043D50">
            <w:pPr>
              <w:pStyle w:val="NoIndent"/>
            </w:pPr>
            <w:r>
              <w:t>Emerson</w:t>
            </w:r>
            <w:r w:rsidR="57A1C30F">
              <w:t xml:space="preserve"> Ramos Arellano</w:t>
            </w:r>
          </w:p>
        </w:tc>
        <w:tc>
          <w:tcPr>
            <w:tcW w:w="3310" w:type="dxa"/>
          </w:tcPr>
          <w:p w14:paraId="327A291E" w14:textId="0F7E5AB1" w:rsidR="1B043D50" w:rsidRDefault="5D41937F" w:rsidP="43C9E55D">
            <w:pPr>
              <w:ind w:firstLine="0"/>
              <w:rPr>
                <w:rFonts w:ascii="Calibri" w:eastAsia="Times New Roman" w:hAnsi="Calibri" w:cs="Calibri"/>
                <w:color w:val="000000" w:themeColor="text1"/>
                <w:sz w:val="18"/>
                <w:szCs w:val="18"/>
              </w:rPr>
            </w:pPr>
            <w:r w:rsidRPr="43C9E55D">
              <w:rPr>
                <w:rFonts w:ascii="Calibri" w:eastAsia="Times New Roman" w:hAnsi="Calibri" w:cs="Calibri"/>
                <w:color w:val="000000" w:themeColor="text1"/>
                <w:sz w:val="18"/>
                <w:szCs w:val="18"/>
              </w:rPr>
              <w:t>Researched for “No Log Out Function"</w:t>
            </w:r>
          </w:p>
        </w:tc>
        <w:tc>
          <w:tcPr>
            <w:tcW w:w="3310" w:type="dxa"/>
          </w:tcPr>
          <w:p w14:paraId="7BA3CD99" w14:textId="4FA9F855" w:rsidR="1B043D50" w:rsidRDefault="30829471" w:rsidP="516A4975">
            <w:pPr>
              <w:ind w:firstLine="0"/>
              <w:jc w:val="both"/>
              <w:rPr>
                <w:rFonts w:ascii="Calibri" w:eastAsia="Times New Roman" w:hAnsi="Calibri" w:cs="Calibri"/>
                <w:color w:val="000000" w:themeColor="text1"/>
                <w:sz w:val="18"/>
                <w:szCs w:val="18"/>
              </w:rPr>
            </w:pPr>
            <w:r w:rsidRPr="4A7A685F">
              <w:rPr>
                <w:rFonts w:ascii="Calibri" w:eastAsia="Times New Roman" w:hAnsi="Calibri" w:cs="Calibri"/>
                <w:color w:val="000000" w:themeColor="text1"/>
                <w:sz w:val="18"/>
                <w:szCs w:val="18"/>
              </w:rPr>
              <w:t>E</w:t>
            </w:r>
            <w:r w:rsidR="45CD8A05" w:rsidRPr="4A7A685F">
              <w:rPr>
                <w:rFonts w:ascii="Calibri" w:eastAsia="Times New Roman" w:hAnsi="Calibri" w:cs="Calibri"/>
                <w:color w:val="000000" w:themeColor="text1"/>
                <w:sz w:val="18"/>
                <w:szCs w:val="18"/>
              </w:rPr>
              <w:t>merson</w:t>
            </w:r>
          </w:p>
        </w:tc>
      </w:tr>
    </w:tbl>
    <w:p w14:paraId="2ECC3D33" w14:textId="2F72B5B2" w:rsidR="0010148B" w:rsidRDefault="0010148B">
      <w:pPr>
        <w:spacing w:after="160" w:line="259" w:lineRule="auto"/>
        <w:ind w:firstLine="0"/>
      </w:pPr>
    </w:p>
    <w:p w14:paraId="63E3CFFD" w14:textId="4FD5D9F2" w:rsidR="000329C0" w:rsidRDefault="000329C0">
      <w:pPr>
        <w:spacing w:after="160" w:line="259" w:lineRule="auto"/>
        <w:ind w:firstLine="0"/>
        <w:rPr>
          <w:b/>
          <w:bCs/>
        </w:rPr>
      </w:pPr>
      <w:r>
        <w:br w:type="page"/>
      </w:r>
    </w:p>
    <w:p w14:paraId="7B1C8EFB" w14:textId="4E2E5E48" w:rsidR="576062CF" w:rsidRDefault="0010148B" w:rsidP="0010148B">
      <w:pPr>
        <w:pStyle w:val="SectionTitle"/>
      </w:pPr>
      <w:r>
        <w:t>Minutes of Meeting</w:t>
      </w:r>
    </w:p>
    <w:p w14:paraId="3E0231DC" w14:textId="77777777" w:rsidR="006B78FC" w:rsidRPr="00367501" w:rsidRDefault="006B78FC" w:rsidP="00951EA9">
      <w:pPr>
        <w:spacing w:line="257" w:lineRule="auto"/>
        <w:ind w:firstLine="0"/>
        <w:rPr>
          <w:rFonts w:ascii="Calibri" w:eastAsia="Times New Roman" w:hAnsi="Calibri" w:cs="Calibri"/>
          <w:b/>
          <w:bCs/>
        </w:rPr>
      </w:pPr>
      <w:r w:rsidRPr="00367501">
        <w:rPr>
          <w:rFonts w:ascii="Calibri" w:eastAsia="Times New Roman" w:hAnsi="Calibri" w:cs="Calibri"/>
          <w:b/>
          <w:bCs/>
        </w:rPr>
        <w:t>Date: 29/12</w:t>
      </w:r>
    </w:p>
    <w:p w14:paraId="753FA188" w14:textId="4A56ED6F" w:rsidR="006B78FC" w:rsidRPr="00951EA9" w:rsidRDefault="006B78FC" w:rsidP="00951EA9">
      <w:pPr>
        <w:spacing w:line="257" w:lineRule="auto"/>
        <w:ind w:firstLine="0"/>
        <w:rPr>
          <w:rFonts w:ascii="Calibri" w:eastAsia="Times New Roman" w:hAnsi="Calibri" w:cs="Calibri"/>
        </w:rPr>
      </w:pPr>
      <w:r w:rsidRPr="00951EA9">
        <w:rPr>
          <w:rFonts w:ascii="Calibri" w:eastAsia="Times New Roman" w:hAnsi="Calibri" w:cs="Calibri"/>
        </w:rPr>
        <w:t>Day: Friday</w:t>
      </w:r>
    </w:p>
    <w:p w14:paraId="2524CBBB" w14:textId="77777777" w:rsidR="006B78FC" w:rsidRPr="00951EA9" w:rsidRDefault="006B78FC" w:rsidP="00951EA9">
      <w:pPr>
        <w:spacing w:line="257" w:lineRule="auto"/>
        <w:ind w:firstLine="0"/>
        <w:rPr>
          <w:rFonts w:ascii="Calibri" w:eastAsia="Times New Roman" w:hAnsi="Calibri" w:cs="Calibri"/>
        </w:rPr>
      </w:pPr>
      <w:r w:rsidRPr="00951EA9">
        <w:rPr>
          <w:rFonts w:ascii="Calibri" w:eastAsia="Times New Roman" w:hAnsi="Calibri" w:cs="Calibri"/>
        </w:rPr>
        <w:t>Time: 12:00 pm to 1:00 pm</w:t>
      </w:r>
    </w:p>
    <w:p w14:paraId="0FA87903" w14:textId="77777777" w:rsidR="006B78FC" w:rsidRPr="00951EA9" w:rsidRDefault="006B78FC" w:rsidP="00951EA9">
      <w:pPr>
        <w:spacing w:line="257" w:lineRule="auto"/>
        <w:ind w:firstLine="0"/>
        <w:rPr>
          <w:rFonts w:ascii="Calibri" w:eastAsia="Times New Roman" w:hAnsi="Calibri" w:cs="Calibri"/>
        </w:rPr>
      </w:pPr>
      <w:r w:rsidRPr="00951EA9">
        <w:rPr>
          <w:rFonts w:ascii="Calibri" w:eastAsia="Times New Roman" w:hAnsi="Calibri" w:cs="Calibri"/>
        </w:rPr>
        <w:t>Avenue: Student Lounge, 3</w:t>
      </w:r>
      <w:r w:rsidRPr="00951EA9">
        <w:rPr>
          <w:rFonts w:ascii="Calibri" w:eastAsia="Times New Roman" w:hAnsi="Calibri" w:cs="Calibri"/>
          <w:vertAlign w:val="superscript"/>
        </w:rPr>
        <w:t>rd</w:t>
      </w:r>
      <w:r w:rsidRPr="00951EA9">
        <w:rPr>
          <w:rFonts w:ascii="Calibri" w:eastAsia="Times New Roman" w:hAnsi="Calibri" w:cs="Calibri"/>
        </w:rPr>
        <w:t xml:space="preserve"> floor, Asia Pacific University Campus</w:t>
      </w:r>
    </w:p>
    <w:p w14:paraId="4D3724C8" w14:textId="77777777" w:rsidR="006B78FC" w:rsidRPr="00951EA9" w:rsidRDefault="006B78FC" w:rsidP="00951EA9">
      <w:pPr>
        <w:spacing w:line="257" w:lineRule="auto"/>
        <w:ind w:firstLine="0"/>
        <w:rPr>
          <w:rFonts w:ascii="Calibri" w:eastAsia="Times New Roman" w:hAnsi="Calibri" w:cs="Calibri"/>
          <w:color w:val="000000" w:themeColor="text1"/>
          <w:sz w:val="20"/>
          <w:szCs w:val="20"/>
        </w:rPr>
      </w:pPr>
      <w:r w:rsidRPr="00951EA9">
        <w:rPr>
          <w:rFonts w:ascii="Calibri" w:eastAsia="Times New Roman" w:hAnsi="Calibri" w:cs="Calibri"/>
        </w:rPr>
        <w:t xml:space="preserve">Attendees: </w:t>
      </w:r>
      <w:r w:rsidRPr="00951EA9">
        <w:rPr>
          <w:rFonts w:ascii="Calibri" w:eastAsia="Times New Roman" w:hAnsi="Calibri" w:cs="Calibri"/>
          <w:color w:val="000000" w:themeColor="text1"/>
          <w:sz w:val="20"/>
          <w:szCs w:val="20"/>
        </w:rPr>
        <w:t>Lim Eazen, Tee Ching Ying, Kaysan Mohamed Rifath, Manreen Kaur A/P Jagjit Singh, Bakyt Dzholdoshbekov, Denis Lau Yee Hao, Ruba Munaf hasan al-Shaikh</w:t>
      </w:r>
    </w:p>
    <w:p w14:paraId="578AEB70" w14:textId="77777777" w:rsidR="006B78FC" w:rsidRPr="00951EA9" w:rsidRDefault="006B78FC" w:rsidP="006B78FC">
      <w:pPr>
        <w:rPr>
          <w:rFonts w:ascii="Calibri" w:eastAsia="Times New Roman" w:hAnsi="Calibri" w:cs="Calibri"/>
          <w:color w:val="000000" w:themeColor="text1"/>
          <w:sz w:val="18"/>
          <w:szCs w:val="18"/>
        </w:rPr>
      </w:pPr>
    </w:p>
    <w:tbl>
      <w:tblPr>
        <w:tblStyle w:val="TableGrid"/>
        <w:tblW w:w="9900" w:type="dxa"/>
        <w:tblLayout w:type="fixed"/>
        <w:tblLook w:val="06A0" w:firstRow="1" w:lastRow="0" w:firstColumn="1" w:lastColumn="0" w:noHBand="1" w:noVBand="1"/>
      </w:tblPr>
      <w:tblGrid>
        <w:gridCol w:w="1162"/>
        <w:gridCol w:w="5438"/>
        <w:gridCol w:w="3300"/>
      </w:tblGrid>
      <w:tr w:rsidR="006B78FC" w:rsidRPr="00951EA9" w14:paraId="284F1BE3" w14:textId="77777777">
        <w:trPr>
          <w:trHeight w:val="300"/>
        </w:trPr>
        <w:tc>
          <w:tcPr>
            <w:tcW w:w="1162" w:type="dxa"/>
          </w:tcPr>
          <w:p w14:paraId="07771F47" w14:textId="77777777" w:rsidR="006B78FC" w:rsidRPr="00951EA9" w:rsidRDefault="006B78FC" w:rsidP="00951EA9">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Agenda</w:t>
            </w:r>
          </w:p>
        </w:tc>
        <w:tc>
          <w:tcPr>
            <w:tcW w:w="5438" w:type="dxa"/>
          </w:tcPr>
          <w:p w14:paraId="7FF7965E" w14:textId="77777777" w:rsidR="006B78FC" w:rsidRPr="00951EA9" w:rsidRDefault="006B78FC" w:rsidP="00951EA9">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Subjects</w:t>
            </w:r>
          </w:p>
        </w:tc>
        <w:tc>
          <w:tcPr>
            <w:tcW w:w="3300" w:type="dxa"/>
          </w:tcPr>
          <w:p w14:paraId="5850A176" w14:textId="77777777" w:rsidR="006B78FC" w:rsidRPr="00951EA9" w:rsidRDefault="006B78FC" w:rsidP="00951EA9">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Participation</w:t>
            </w:r>
          </w:p>
        </w:tc>
      </w:tr>
      <w:tr w:rsidR="006B78FC" w:rsidRPr="00951EA9" w14:paraId="073FAF91" w14:textId="77777777">
        <w:trPr>
          <w:trHeight w:val="300"/>
        </w:trPr>
        <w:tc>
          <w:tcPr>
            <w:tcW w:w="1162" w:type="dxa"/>
          </w:tcPr>
          <w:p w14:paraId="7DED9C24" w14:textId="77777777" w:rsidR="006B78FC" w:rsidRPr="00951EA9" w:rsidRDefault="006B78FC" w:rsidP="006B78FC">
            <w:pPr>
              <w:pStyle w:val="ListParagraph"/>
              <w:numPr>
                <w:ilvl w:val="0"/>
                <w:numId w:val="4"/>
              </w:numPr>
              <w:rPr>
                <w:rFonts w:ascii="Calibri" w:eastAsia="Times New Roman" w:hAnsi="Calibri" w:cs="Calibri"/>
                <w:color w:val="000000" w:themeColor="text1"/>
                <w:sz w:val="18"/>
                <w:szCs w:val="18"/>
              </w:rPr>
            </w:pPr>
          </w:p>
        </w:tc>
        <w:tc>
          <w:tcPr>
            <w:tcW w:w="5438" w:type="dxa"/>
          </w:tcPr>
          <w:p w14:paraId="1F8C18A0" w14:textId="77777777" w:rsidR="006B78FC" w:rsidRPr="00951EA9" w:rsidRDefault="006B78FC">
            <w:pPr>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Discuss about the industry</w:t>
            </w:r>
          </w:p>
        </w:tc>
        <w:tc>
          <w:tcPr>
            <w:tcW w:w="3300" w:type="dxa"/>
          </w:tcPr>
          <w:p w14:paraId="5C997C3A" w14:textId="77777777" w:rsidR="006B78FC" w:rsidRPr="00951EA9" w:rsidRDefault="006B78FC" w:rsidP="00951EA9">
            <w:pPr>
              <w:ind w:firstLine="0"/>
              <w:rPr>
                <w:rFonts w:ascii="Calibri" w:eastAsia="Times New Roman" w:hAnsi="Calibri" w:cs="Calibri"/>
                <w:color w:val="000000" w:themeColor="text1"/>
                <w:sz w:val="20"/>
                <w:szCs w:val="20"/>
              </w:rPr>
            </w:pPr>
            <w:r w:rsidRPr="00951EA9">
              <w:rPr>
                <w:rFonts w:ascii="Calibri" w:eastAsia="Times New Roman" w:hAnsi="Calibri" w:cs="Calibri"/>
                <w:color w:val="000000" w:themeColor="text1"/>
                <w:sz w:val="20"/>
                <w:szCs w:val="20"/>
              </w:rPr>
              <w:t>Lim Eazen, Tee Ching Ying, Kaysan Mohamed Rifath, Manreen Kaur A/P Jagjit Singh, Bakyt Dzholdoshbekov, Denis Lau Yee Hao, Ruba Munaf hasan al-Shaikh</w:t>
            </w:r>
          </w:p>
        </w:tc>
      </w:tr>
      <w:tr w:rsidR="006B78FC" w:rsidRPr="00951EA9" w14:paraId="4F4B0A52" w14:textId="77777777">
        <w:trPr>
          <w:trHeight w:val="300"/>
        </w:trPr>
        <w:tc>
          <w:tcPr>
            <w:tcW w:w="1162" w:type="dxa"/>
          </w:tcPr>
          <w:p w14:paraId="313EEFC5" w14:textId="77777777" w:rsidR="006B78FC" w:rsidRPr="00951EA9" w:rsidRDefault="006B78FC" w:rsidP="006B78FC">
            <w:pPr>
              <w:pStyle w:val="ListParagraph"/>
              <w:numPr>
                <w:ilvl w:val="0"/>
                <w:numId w:val="4"/>
              </w:numPr>
              <w:rPr>
                <w:rFonts w:ascii="Calibri" w:eastAsia="Times New Roman" w:hAnsi="Calibri" w:cs="Calibri"/>
                <w:color w:val="000000" w:themeColor="text1"/>
                <w:sz w:val="18"/>
                <w:szCs w:val="18"/>
              </w:rPr>
            </w:pPr>
          </w:p>
        </w:tc>
        <w:tc>
          <w:tcPr>
            <w:tcW w:w="5438" w:type="dxa"/>
          </w:tcPr>
          <w:p w14:paraId="568124D8" w14:textId="77777777" w:rsidR="006B78FC" w:rsidRPr="00951EA9" w:rsidRDefault="006B78FC">
            <w:pPr>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Separate groups and survey on the companies</w:t>
            </w:r>
          </w:p>
        </w:tc>
        <w:tc>
          <w:tcPr>
            <w:tcW w:w="3300" w:type="dxa"/>
          </w:tcPr>
          <w:p w14:paraId="336F48DD" w14:textId="77777777" w:rsidR="006B78FC" w:rsidRPr="00951EA9" w:rsidRDefault="006B78FC" w:rsidP="00951EA9">
            <w:pPr>
              <w:ind w:firstLine="0"/>
              <w:rPr>
                <w:rFonts w:ascii="Calibri" w:eastAsia="Times New Roman" w:hAnsi="Calibri" w:cs="Calibri"/>
                <w:color w:val="000000" w:themeColor="text1"/>
                <w:sz w:val="20"/>
                <w:szCs w:val="20"/>
              </w:rPr>
            </w:pPr>
            <w:r w:rsidRPr="00951EA9">
              <w:rPr>
                <w:rFonts w:ascii="Calibri" w:eastAsia="Times New Roman" w:hAnsi="Calibri" w:cs="Calibri"/>
                <w:color w:val="000000" w:themeColor="text1"/>
                <w:sz w:val="20"/>
                <w:szCs w:val="20"/>
              </w:rPr>
              <w:t>Lim Eazen, Tee Ching Ying, Kaysan Mohamed Rifath, Manreen Kaur A/P Jagjit Singh, Bakyt Dzholdoshbekov, Denis Lau Yee Hao, Ruba Munaf hasan al-Shaikh</w:t>
            </w:r>
          </w:p>
        </w:tc>
      </w:tr>
      <w:tr w:rsidR="006B78FC" w:rsidRPr="00951EA9" w14:paraId="21C19872" w14:textId="77777777">
        <w:trPr>
          <w:trHeight w:val="300"/>
        </w:trPr>
        <w:tc>
          <w:tcPr>
            <w:tcW w:w="1162" w:type="dxa"/>
          </w:tcPr>
          <w:p w14:paraId="0CD7C2EF" w14:textId="77777777" w:rsidR="006B78FC" w:rsidRPr="00951EA9" w:rsidRDefault="006B78FC" w:rsidP="006B78FC">
            <w:pPr>
              <w:pStyle w:val="ListParagraph"/>
              <w:numPr>
                <w:ilvl w:val="0"/>
                <w:numId w:val="4"/>
              </w:numPr>
              <w:rPr>
                <w:rFonts w:ascii="Calibri" w:eastAsia="Times New Roman" w:hAnsi="Calibri" w:cs="Calibri"/>
                <w:color w:val="000000" w:themeColor="text1"/>
                <w:sz w:val="18"/>
                <w:szCs w:val="18"/>
              </w:rPr>
            </w:pPr>
          </w:p>
        </w:tc>
        <w:tc>
          <w:tcPr>
            <w:tcW w:w="5438" w:type="dxa"/>
          </w:tcPr>
          <w:p w14:paraId="4C5E07D1" w14:textId="77777777" w:rsidR="006B78FC" w:rsidRPr="00951EA9" w:rsidRDefault="006B78FC">
            <w:pPr>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Look for the limitations</w:t>
            </w:r>
          </w:p>
        </w:tc>
        <w:tc>
          <w:tcPr>
            <w:tcW w:w="3300" w:type="dxa"/>
          </w:tcPr>
          <w:p w14:paraId="4E5EB138" w14:textId="77777777" w:rsidR="006B78FC" w:rsidRPr="00951EA9" w:rsidRDefault="006B78FC" w:rsidP="00951EA9">
            <w:pPr>
              <w:ind w:firstLine="0"/>
              <w:rPr>
                <w:rFonts w:ascii="Calibri" w:eastAsia="Times New Roman" w:hAnsi="Calibri" w:cs="Calibri"/>
                <w:color w:val="000000" w:themeColor="text1"/>
                <w:sz w:val="20"/>
                <w:szCs w:val="20"/>
              </w:rPr>
            </w:pPr>
            <w:r w:rsidRPr="00951EA9">
              <w:rPr>
                <w:rFonts w:ascii="Calibri" w:eastAsia="Times New Roman" w:hAnsi="Calibri" w:cs="Calibri"/>
                <w:color w:val="000000" w:themeColor="text1"/>
                <w:sz w:val="20"/>
                <w:szCs w:val="20"/>
              </w:rPr>
              <w:t>Lim Eazen, Tee Ching Ying, Kaysan Mohamed Rifath, Manreen Kaur A/P Jagjit Singh, Bakyt Dzholdoshbekov, Denis Lau Yee Hao, Ruba Munaf hasan al-Shaikh</w:t>
            </w:r>
          </w:p>
        </w:tc>
      </w:tr>
    </w:tbl>
    <w:p w14:paraId="1B0224DC" w14:textId="77777777" w:rsidR="006B78FC" w:rsidRPr="00951EA9" w:rsidRDefault="006B78FC" w:rsidP="006B78FC">
      <w:pPr>
        <w:rPr>
          <w:rFonts w:ascii="Calibri" w:eastAsia="Times New Roman" w:hAnsi="Calibri" w:cs="Calibri"/>
          <w:color w:val="000000" w:themeColor="text1"/>
          <w:sz w:val="18"/>
          <w:szCs w:val="18"/>
        </w:rPr>
      </w:pPr>
    </w:p>
    <w:p w14:paraId="3C4CBE6D" w14:textId="77777777" w:rsidR="006B78FC" w:rsidRPr="00951EA9" w:rsidRDefault="006B78FC" w:rsidP="006B78FC">
      <w:pPr>
        <w:rPr>
          <w:rFonts w:ascii="Calibri" w:eastAsia="Times New Roman" w:hAnsi="Calibri" w:cs="Calibri"/>
          <w:color w:val="000000" w:themeColor="text1"/>
          <w:sz w:val="18"/>
          <w:szCs w:val="18"/>
        </w:rPr>
      </w:pPr>
    </w:p>
    <w:p w14:paraId="67321F68" w14:textId="77777777" w:rsidR="006B78FC" w:rsidRPr="00951EA9" w:rsidRDefault="006B78FC" w:rsidP="006B78FC">
      <w:pPr>
        <w:spacing w:line="257" w:lineRule="auto"/>
        <w:rPr>
          <w:rFonts w:ascii="Calibri" w:eastAsia="Times New Roman" w:hAnsi="Calibri" w:cs="Calibri"/>
          <w:color w:val="000000" w:themeColor="text1"/>
          <w:sz w:val="18"/>
          <w:szCs w:val="18"/>
        </w:rPr>
      </w:pPr>
      <w:r w:rsidRPr="00951EA9">
        <w:rPr>
          <w:rFonts w:ascii="Calibri" w:eastAsia="Times New Roman" w:hAnsi="Calibri" w:cs="Calibri"/>
        </w:rPr>
        <w:t xml:space="preserve"> </w:t>
      </w:r>
    </w:p>
    <w:p w14:paraId="1063C382" w14:textId="77777777" w:rsidR="00951EA9" w:rsidRDefault="00951EA9">
      <w:pPr>
        <w:spacing w:after="160" w:line="259" w:lineRule="auto"/>
        <w:ind w:firstLine="0"/>
        <w:rPr>
          <w:rFonts w:ascii="Calibri" w:eastAsia="Times New Roman" w:hAnsi="Calibri" w:cs="Calibri"/>
        </w:rPr>
      </w:pPr>
      <w:r>
        <w:rPr>
          <w:rFonts w:ascii="Calibri" w:eastAsia="Times New Roman" w:hAnsi="Calibri" w:cs="Calibri"/>
        </w:rPr>
        <w:br w:type="page"/>
      </w:r>
    </w:p>
    <w:p w14:paraId="08EBC163" w14:textId="4519F89F" w:rsidR="006B78FC" w:rsidRPr="00367501" w:rsidRDefault="006B78FC" w:rsidP="00951EA9">
      <w:pPr>
        <w:spacing w:line="257" w:lineRule="auto"/>
        <w:ind w:firstLine="0"/>
        <w:rPr>
          <w:rFonts w:ascii="Calibri" w:eastAsia="Times New Roman" w:hAnsi="Calibri" w:cs="Calibri"/>
          <w:b/>
          <w:bCs/>
        </w:rPr>
      </w:pPr>
      <w:r w:rsidRPr="00367501">
        <w:rPr>
          <w:rFonts w:ascii="Calibri" w:eastAsia="Times New Roman" w:hAnsi="Calibri" w:cs="Calibri"/>
          <w:b/>
          <w:bCs/>
        </w:rPr>
        <w:t>Date: 18/1</w:t>
      </w:r>
    </w:p>
    <w:p w14:paraId="576695F5" w14:textId="77777777" w:rsidR="006B78FC" w:rsidRPr="00951EA9" w:rsidRDefault="006B78FC" w:rsidP="00951EA9">
      <w:pPr>
        <w:spacing w:line="257" w:lineRule="auto"/>
        <w:ind w:firstLine="0"/>
        <w:rPr>
          <w:rFonts w:ascii="Calibri" w:eastAsia="Times New Roman" w:hAnsi="Calibri" w:cs="Calibri"/>
        </w:rPr>
      </w:pPr>
      <w:r w:rsidRPr="00951EA9">
        <w:rPr>
          <w:rFonts w:ascii="Calibri" w:eastAsia="Times New Roman" w:hAnsi="Calibri" w:cs="Calibri"/>
        </w:rPr>
        <w:t>Day: Thursday</w:t>
      </w:r>
    </w:p>
    <w:p w14:paraId="1593AB2D" w14:textId="77777777" w:rsidR="006B78FC" w:rsidRPr="00951EA9" w:rsidRDefault="006B78FC" w:rsidP="00951EA9">
      <w:pPr>
        <w:spacing w:line="257" w:lineRule="auto"/>
        <w:ind w:firstLine="0"/>
        <w:rPr>
          <w:rFonts w:ascii="Calibri" w:eastAsia="Times New Roman" w:hAnsi="Calibri" w:cs="Calibri"/>
        </w:rPr>
      </w:pPr>
      <w:r w:rsidRPr="00951EA9">
        <w:rPr>
          <w:rFonts w:ascii="Calibri" w:eastAsia="Times New Roman" w:hAnsi="Calibri" w:cs="Calibri"/>
        </w:rPr>
        <w:t>Time: 4:00 pm to 5:00 pm</w:t>
      </w:r>
    </w:p>
    <w:p w14:paraId="348092C6" w14:textId="35AE8E53" w:rsidR="006B78FC" w:rsidRDefault="006B78FC" w:rsidP="00951EA9">
      <w:pPr>
        <w:spacing w:line="257" w:lineRule="auto"/>
        <w:ind w:firstLine="0"/>
        <w:rPr>
          <w:rFonts w:ascii="Calibri" w:eastAsia="Times New Roman" w:hAnsi="Calibri" w:cs="Calibri"/>
          <w:color w:val="000000" w:themeColor="text1"/>
          <w:sz w:val="20"/>
          <w:szCs w:val="20"/>
        </w:rPr>
      </w:pPr>
      <w:r w:rsidRPr="00951EA9">
        <w:rPr>
          <w:rFonts w:ascii="Calibri" w:eastAsia="Times New Roman" w:hAnsi="Calibri" w:cs="Calibri"/>
        </w:rPr>
        <w:t xml:space="preserve">Attendees: </w:t>
      </w:r>
      <w:r w:rsidRPr="00951EA9">
        <w:rPr>
          <w:rFonts w:ascii="Calibri" w:eastAsia="Times New Roman" w:hAnsi="Calibri" w:cs="Calibri"/>
          <w:color w:val="000000" w:themeColor="text1"/>
          <w:sz w:val="20"/>
          <w:szCs w:val="20"/>
        </w:rPr>
        <w:t>Lim Eazen, Tee Ching Ying, Kaysan Mohamed Rifath, Manreen Kaur A/P Jagjit Singh, Bakyt</w:t>
      </w:r>
      <w:r w:rsidR="00951EA9">
        <w:rPr>
          <w:rFonts w:ascii="Calibri" w:eastAsia="Times New Roman" w:hAnsi="Calibri" w:cs="Calibri"/>
          <w:color w:val="000000" w:themeColor="text1"/>
          <w:sz w:val="20"/>
          <w:szCs w:val="20"/>
        </w:rPr>
        <w:t xml:space="preserve"> </w:t>
      </w:r>
      <w:r w:rsidRPr="00951EA9">
        <w:rPr>
          <w:rFonts w:ascii="Calibri" w:eastAsia="Times New Roman" w:hAnsi="Calibri" w:cs="Calibri"/>
          <w:color w:val="000000" w:themeColor="text1"/>
          <w:sz w:val="20"/>
          <w:szCs w:val="20"/>
        </w:rPr>
        <w:t>Dzholdoshbekov, Denis Lau Yee Hao, Ruba Munaf hasan al-Shaikh</w:t>
      </w:r>
    </w:p>
    <w:p w14:paraId="2A07F15D" w14:textId="77777777" w:rsidR="00951EA9" w:rsidRPr="00951EA9" w:rsidRDefault="00951EA9" w:rsidP="00951EA9">
      <w:pPr>
        <w:spacing w:line="257" w:lineRule="auto"/>
        <w:ind w:firstLine="0"/>
        <w:rPr>
          <w:rFonts w:ascii="Calibri" w:eastAsia="Times New Roman" w:hAnsi="Calibri" w:cs="Calibri"/>
          <w:color w:val="000000" w:themeColor="text1"/>
          <w:sz w:val="20"/>
          <w:szCs w:val="20"/>
        </w:rPr>
      </w:pPr>
    </w:p>
    <w:tbl>
      <w:tblPr>
        <w:tblStyle w:val="TableGrid"/>
        <w:tblW w:w="0" w:type="auto"/>
        <w:tblLook w:val="06A0" w:firstRow="1" w:lastRow="0" w:firstColumn="1" w:lastColumn="0" w:noHBand="1" w:noVBand="1"/>
      </w:tblPr>
      <w:tblGrid>
        <w:gridCol w:w="1129"/>
        <w:gridCol w:w="5064"/>
        <w:gridCol w:w="3157"/>
      </w:tblGrid>
      <w:tr w:rsidR="006B78FC" w:rsidRPr="00951EA9" w14:paraId="1E7C4DF9" w14:textId="77777777">
        <w:trPr>
          <w:trHeight w:val="300"/>
        </w:trPr>
        <w:tc>
          <w:tcPr>
            <w:tcW w:w="1162" w:type="dxa"/>
          </w:tcPr>
          <w:p w14:paraId="438B8833" w14:textId="77777777" w:rsidR="006B78FC" w:rsidRPr="00951EA9" w:rsidRDefault="006B78FC" w:rsidP="00951EA9">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Agenda</w:t>
            </w:r>
          </w:p>
        </w:tc>
        <w:tc>
          <w:tcPr>
            <w:tcW w:w="5438" w:type="dxa"/>
          </w:tcPr>
          <w:p w14:paraId="5AF4F74D" w14:textId="77777777" w:rsidR="006B78FC" w:rsidRPr="00951EA9" w:rsidRDefault="006B78FC" w:rsidP="00951EA9">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Subjects</w:t>
            </w:r>
          </w:p>
        </w:tc>
        <w:tc>
          <w:tcPr>
            <w:tcW w:w="3300" w:type="dxa"/>
          </w:tcPr>
          <w:p w14:paraId="02C01899" w14:textId="77777777" w:rsidR="006B78FC" w:rsidRPr="00951EA9" w:rsidRDefault="006B78FC" w:rsidP="00951EA9">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Participation</w:t>
            </w:r>
          </w:p>
        </w:tc>
      </w:tr>
      <w:tr w:rsidR="006B78FC" w:rsidRPr="00951EA9" w14:paraId="5878EBFC" w14:textId="77777777">
        <w:trPr>
          <w:trHeight w:val="300"/>
        </w:trPr>
        <w:tc>
          <w:tcPr>
            <w:tcW w:w="1162" w:type="dxa"/>
          </w:tcPr>
          <w:p w14:paraId="21C7F944" w14:textId="77777777" w:rsidR="006B78FC" w:rsidRPr="00951EA9" w:rsidRDefault="006B78FC" w:rsidP="006B78FC">
            <w:pPr>
              <w:pStyle w:val="ListParagraph"/>
              <w:numPr>
                <w:ilvl w:val="0"/>
                <w:numId w:val="3"/>
              </w:numPr>
              <w:rPr>
                <w:rFonts w:ascii="Calibri" w:eastAsia="Times New Roman" w:hAnsi="Calibri" w:cs="Calibri"/>
                <w:color w:val="000000" w:themeColor="text1"/>
                <w:sz w:val="18"/>
                <w:szCs w:val="18"/>
              </w:rPr>
            </w:pPr>
          </w:p>
        </w:tc>
        <w:tc>
          <w:tcPr>
            <w:tcW w:w="5438" w:type="dxa"/>
          </w:tcPr>
          <w:p w14:paraId="0FB26BD7" w14:textId="77777777" w:rsidR="006B78FC" w:rsidRPr="00951EA9" w:rsidRDefault="006B78FC" w:rsidP="00951EA9">
            <w:pPr>
              <w:spacing w:line="257" w:lineRule="auto"/>
              <w:ind w:firstLine="0"/>
              <w:rPr>
                <w:rFonts w:ascii="Calibri" w:eastAsia="Times New Roman" w:hAnsi="Calibri" w:cs="Calibri"/>
                <w:sz w:val="18"/>
                <w:szCs w:val="18"/>
              </w:rPr>
            </w:pPr>
            <w:r w:rsidRPr="00951EA9">
              <w:rPr>
                <w:rFonts w:ascii="Calibri" w:eastAsia="Times New Roman" w:hAnsi="Calibri" w:cs="Calibri"/>
                <w:sz w:val="18"/>
                <w:szCs w:val="18"/>
              </w:rPr>
              <w:t>Decide on the company</w:t>
            </w:r>
          </w:p>
          <w:p w14:paraId="4ADFCB2E" w14:textId="77777777" w:rsidR="006B78FC" w:rsidRPr="00951EA9" w:rsidRDefault="006B78FC">
            <w:pPr>
              <w:rPr>
                <w:rFonts w:ascii="Calibri" w:eastAsia="Times New Roman" w:hAnsi="Calibri" w:cs="Calibri"/>
                <w:color w:val="000000" w:themeColor="text1"/>
                <w:sz w:val="18"/>
                <w:szCs w:val="18"/>
              </w:rPr>
            </w:pPr>
          </w:p>
        </w:tc>
        <w:tc>
          <w:tcPr>
            <w:tcW w:w="3300" w:type="dxa"/>
          </w:tcPr>
          <w:p w14:paraId="068286C5" w14:textId="77777777" w:rsidR="006B78FC" w:rsidRPr="00951EA9" w:rsidRDefault="006B78FC" w:rsidP="00951EA9">
            <w:pPr>
              <w:ind w:firstLine="0"/>
              <w:rPr>
                <w:rFonts w:ascii="Calibri" w:eastAsia="Times New Roman" w:hAnsi="Calibri" w:cs="Calibri"/>
                <w:color w:val="000000" w:themeColor="text1"/>
                <w:sz w:val="20"/>
                <w:szCs w:val="20"/>
              </w:rPr>
            </w:pPr>
            <w:r w:rsidRPr="00951EA9">
              <w:rPr>
                <w:rFonts w:ascii="Calibri" w:eastAsia="Times New Roman" w:hAnsi="Calibri" w:cs="Calibri"/>
                <w:color w:val="000000" w:themeColor="text1"/>
                <w:sz w:val="20"/>
                <w:szCs w:val="20"/>
              </w:rPr>
              <w:t>Lim Eazen, Tee Ching Ying, Kaysan Mohamed Rifath, Manreen Kaur A/P Jagjit Singh, Bakyt Dzholdoshbekov, Denis Lau Yee Hao, Ruba Munaf hasan al-Shaikh</w:t>
            </w:r>
          </w:p>
        </w:tc>
      </w:tr>
      <w:tr w:rsidR="006B78FC" w:rsidRPr="00951EA9" w14:paraId="0DCD2E04" w14:textId="77777777">
        <w:trPr>
          <w:trHeight w:val="300"/>
        </w:trPr>
        <w:tc>
          <w:tcPr>
            <w:tcW w:w="1162" w:type="dxa"/>
          </w:tcPr>
          <w:p w14:paraId="32021A22" w14:textId="77777777" w:rsidR="006B78FC" w:rsidRPr="00951EA9" w:rsidRDefault="006B78FC" w:rsidP="006B78FC">
            <w:pPr>
              <w:pStyle w:val="ListParagraph"/>
              <w:numPr>
                <w:ilvl w:val="0"/>
                <w:numId w:val="3"/>
              </w:numPr>
              <w:rPr>
                <w:rFonts w:ascii="Calibri" w:eastAsia="Times New Roman" w:hAnsi="Calibri" w:cs="Calibri"/>
                <w:color w:val="000000" w:themeColor="text1"/>
                <w:sz w:val="18"/>
                <w:szCs w:val="18"/>
              </w:rPr>
            </w:pPr>
          </w:p>
        </w:tc>
        <w:tc>
          <w:tcPr>
            <w:tcW w:w="5438" w:type="dxa"/>
          </w:tcPr>
          <w:p w14:paraId="15B1604C" w14:textId="77777777" w:rsidR="006B78FC" w:rsidRPr="00951EA9" w:rsidRDefault="006B78FC" w:rsidP="00951EA9">
            <w:pPr>
              <w:spacing w:line="257" w:lineRule="auto"/>
              <w:ind w:firstLine="0"/>
              <w:rPr>
                <w:rFonts w:ascii="Calibri" w:eastAsia="Times New Roman" w:hAnsi="Calibri" w:cs="Calibri"/>
                <w:sz w:val="18"/>
                <w:szCs w:val="18"/>
              </w:rPr>
            </w:pPr>
            <w:r w:rsidRPr="00951EA9">
              <w:rPr>
                <w:rFonts w:ascii="Calibri" w:eastAsia="Times New Roman" w:hAnsi="Calibri" w:cs="Calibri"/>
                <w:sz w:val="18"/>
                <w:szCs w:val="18"/>
              </w:rPr>
              <w:t>Discuss about the company’s limitations</w:t>
            </w:r>
          </w:p>
          <w:p w14:paraId="50C80432" w14:textId="77777777" w:rsidR="006B78FC" w:rsidRPr="00951EA9" w:rsidRDefault="006B78FC">
            <w:pPr>
              <w:rPr>
                <w:rFonts w:ascii="Calibri" w:eastAsia="Times New Roman" w:hAnsi="Calibri" w:cs="Calibri"/>
                <w:color w:val="000000" w:themeColor="text1"/>
                <w:sz w:val="18"/>
                <w:szCs w:val="18"/>
              </w:rPr>
            </w:pPr>
          </w:p>
        </w:tc>
        <w:tc>
          <w:tcPr>
            <w:tcW w:w="3300" w:type="dxa"/>
          </w:tcPr>
          <w:p w14:paraId="2455E209" w14:textId="77777777" w:rsidR="006B78FC" w:rsidRPr="00951EA9" w:rsidRDefault="006B78FC" w:rsidP="00951EA9">
            <w:pPr>
              <w:ind w:firstLine="0"/>
              <w:rPr>
                <w:rFonts w:ascii="Calibri" w:eastAsia="Times New Roman" w:hAnsi="Calibri" w:cs="Calibri"/>
                <w:color w:val="000000" w:themeColor="text1"/>
                <w:sz w:val="20"/>
                <w:szCs w:val="20"/>
              </w:rPr>
            </w:pPr>
            <w:r w:rsidRPr="00951EA9">
              <w:rPr>
                <w:rFonts w:ascii="Calibri" w:eastAsia="Times New Roman" w:hAnsi="Calibri" w:cs="Calibri"/>
                <w:color w:val="000000" w:themeColor="text1"/>
                <w:sz w:val="20"/>
                <w:szCs w:val="20"/>
              </w:rPr>
              <w:t>Lim Eazen, Tee Ching Ying, Kaysan Mohamed Rifath, Manreen Kaur A/P Jagjit Singh, Bakyt Dzholdoshbekov, Denis Lau Yee Hao, Ruba Munaf hasan al-Shaikh</w:t>
            </w:r>
          </w:p>
        </w:tc>
      </w:tr>
      <w:tr w:rsidR="006B78FC" w:rsidRPr="00951EA9" w14:paraId="11B9646D" w14:textId="77777777">
        <w:trPr>
          <w:trHeight w:val="300"/>
        </w:trPr>
        <w:tc>
          <w:tcPr>
            <w:tcW w:w="1162" w:type="dxa"/>
          </w:tcPr>
          <w:p w14:paraId="136B1284" w14:textId="77777777" w:rsidR="006B78FC" w:rsidRPr="00951EA9" w:rsidRDefault="006B78FC" w:rsidP="006B78FC">
            <w:pPr>
              <w:pStyle w:val="ListParagraph"/>
              <w:numPr>
                <w:ilvl w:val="0"/>
                <w:numId w:val="3"/>
              </w:numPr>
              <w:rPr>
                <w:rFonts w:ascii="Calibri" w:eastAsia="Times New Roman" w:hAnsi="Calibri" w:cs="Calibri"/>
                <w:color w:val="000000" w:themeColor="text1"/>
                <w:sz w:val="18"/>
                <w:szCs w:val="18"/>
              </w:rPr>
            </w:pPr>
          </w:p>
        </w:tc>
        <w:tc>
          <w:tcPr>
            <w:tcW w:w="5438" w:type="dxa"/>
          </w:tcPr>
          <w:p w14:paraId="0DB21B3D" w14:textId="77777777" w:rsidR="006B78FC" w:rsidRPr="00951EA9" w:rsidRDefault="006B78FC" w:rsidP="00951EA9">
            <w:pPr>
              <w:spacing w:line="257" w:lineRule="auto"/>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Separate groups for each limitation</w:t>
            </w:r>
          </w:p>
        </w:tc>
        <w:tc>
          <w:tcPr>
            <w:tcW w:w="3300" w:type="dxa"/>
          </w:tcPr>
          <w:p w14:paraId="04CB9901" w14:textId="77777777" w:rsidR="006B78FC" w:rsidRPr="00951EA9" w:rsidRDefault="006B78FC" w:rsidP="00951EA9">
            <w:pPr>
              <w:ind w:firstLine="0"/>
              <w:rPr>
                <w:rFonts w:ascii="Calibri" w:eastAsia="Times New Roman" w:hAnsi="Calibri" w:cs="Calibri"/>
                <w:color w:val="000000" w:themeColor="text1"/>
                <w:sz w:val="20"/>
                <w:szCs w:val="20"/>
              </w:rPr>
            </w:pPr>
            <w:r w:rsidRPr="00951EA9">
              <w:rPr>
                <w:rFonts w:ascii="Calibri" w:eastAsia="Times New Roman" w:hAnsi="Calibri" w:cs="Calibri"/>
                <w:color w:val="000000" w:themeColor="text1"/>
                <w:sz w:val="20"/>
                <w:szCs w:val="20"/>
              </w:rPr>
              <w:t>Lim Eazen, Tee Ching Ying, Kaysan Mohamed Rifath, Manreen Kaur A/P Jagjit Singh, Bakyt Dzholdoshbekov, Denis Lau Yee Hao, Ruba Munaf hasan al-Shaikh</w:t>
            </w:r>
          </w:p>
        </w:tc>
      </w:tr>
    </w:tbl>
    <w:p w14:paraId="2C6ECFE2" w14:textId="77777777" w:rsidR="006B78FC" w:rsidRPr="00951EA9" w:rsidRDefault="006B78FC" w:rsidP="00951EA9">
      <w:pPr>
        <w:spacing w:line="257" w:lineRule="auto"/>
        <w:ind w:firstLine="0"/>
        <w:rPr>
          <w:rFonts w:ascii="Calibri" w:eastAsia="Times New Roman" w:hAnsi="Calibri" w:cs="Calibri"/>
          <w:color w:val="000000" w:themeColor="text1"/>
          <w:sz w:val="20"/>
          <w:szCs w:val="20"/>
        </w:rPr>
      </w:pPr>
    </w:p>
    <w:p w14:paraId="3229D19E" w14:textId="77777777" w:rsidR="006B78FC" w:rsidRPr="00951EA9" w:rsidRDefault="006B78FC" w:rsidP="006B78FC">
      <w:pPr>
        <w:spacing w:line="257" w:lineRule="auto"/>
        <w:rPr>
          <w:rFonts w:ascii="Calibri" w:eastAsia="Times New Roman" w:hAnsi="Calibri" w:cs="Calibri"/>
          <w:color w:val="000000" w:themeColor="text1"/>
          <w:sz w:val="20"/>
          <w:szCs w:val="20"/>
        </w:rPr>
      </w:pPr>
    </w:p>
    <w:p w14:paraId="095B5CF0" w14:textId="77777777" w:rsidR="006B78FC" w:rsidRPr="00951EA9" w:rsidRDefault="006B78FC" w:rsidP="006B78FC">
      <w:pPr>
        <w:spacing w:line="257" w:lineRule="auto"/>
        <w:rPr>
          <w:rFonts w:ascii="Calibri" w:eastAsia="Times New Roman" w:hAnsi="Calibri" w:cs="Calibri"/>
          <w:color w:val="000000" w:themeColor="text1"/>
          <w:sz w:val="20"/>
          <w:szCs w:val="20"/>
        </w:rPr>
      </w:pPr>
    </w:p>
    <w:p w14:paraId="1109220E" w14:textId="77777777" w:rsidR="006B78FC" w:rsidRPr="00951EA9" w:rsidRDefault="006B78FC" w:rsidP="006B78FC">
      <w:pPr>
        <w:spacing w:line="240" w:lineRule="auto"/>
        <w:rPr>
          <w:rFonts w:ascii="Calibri" w:eastAsia="Times New Roman" w:hAnsi="Calibri" w:cs="Calibri"/>
          <w:color w:val="000000" w:themeColor="text1"/>
          <w:sz w:val="16"/>
          <w:szCs w:val="16"/>
        </w:rPr>
      </w:pPr>
    </w:p>
    <w:p w14:paraId="266C35C6" w14:textId="77777777" w:rsidR="006B78FC" w:rsidRPr="00951EA9" w:rsidRDefault="006B78FC" w:rsidP="006B78FC">
      <w:pPr>
        <w:spacing w:line="257" w:lineRule="auto"/>
        <w:rPr>
          <w:rFonts w:ascii="Calibri" w:eastAsia="Times New Roman" w:hAnsi="Calibri" w:cs="Calibri"/>
        </w:rPr>
      </w:pPr>
      <w:r w:rsidRPr="00951EA9">
        <w:rPr>
          <w:rFonts w:ascii="Calibri" w:eastAsia="Times New Roman" w:hAnsi="Calibri" w:cs="Calibri"/>
        </w:rPr>
        <w:t xml:space="preserve"> </w:t>
      </w:r>
    </w:p>
    <w:p w14:paraId="15D9F819" w14:textId="77777777" w:rsidR="00951EA9" w:rsidRDefault="00951EA9">
      <w:pPr>
        <w:spacing w:after="160" w:line="259" w:lineRule="auto"/>
        <w:ind w:firstLine="0"/>
        <w:rPr>
          <w:rFonts w:ascii="Calibri" w:eastAsia="Times New Roman" w:hAnsi="Calibri" w:cs="Calibri"/>
        </w:rPr>
      </w:pPr>
      <w:r>
        <w:rPr>
          <w:rFonts w:ascii="Calibri" w:eastAsia="Times New Roman" w:hAnsi="Calibri" w:cs="Calibri"/>
        </w:rPr>
        <w:br w:type="page"/>
      </w:r>
    </w:p>
    <w:p w14:paraId="2057B9BC" w14:textId="0DC33BCE" w:rsidR="006B78FC" w:rsidRPr="00367501" w:rsidRDefault="006B78FC" w:rsidP="00951EA9">
      <w:pPr>
        <w:spacing w:line="257" w:lineRule="auto"/>
        <w:ind w:firstLine="0"/>
        <w:rPr>
          <w:rFonts w:ascii="Calibri" w:eastAsia="Times New Roman" w:hAnsi="Calibri" w:cs="Calibri"/>
          <w:b/>
          <w:bCs/>
        </w:rPr>
      </w:pPr>
      <w:r w:rsidRPr="00367501">
        <w:rPr>
          <w:rFonts w:ascii="Calibri" w:eastAsia="Times New Roman" w:hAnsi="Calibri" w:cs="Calibri"/>
          <w:b/>
          <w:bCs/>
        </w:rPr>
        <w:t>Date: 26/1</w:t>
      </w:r>
    </w:p>
    <w:p w14:paraId="607D1BBD" w14:textId="77777777" w:rsidR="006B78FC" w:rsidRPr="00951EA9" w:rsidRDefault="006B78FC" w:rsidP="00951EA9">
      <w:pPr>
        <w:spacing w:line="257" w:lineRule="auto"/>
        <w:ind w:firstLine="0"/>
        <w:rPr>
          <w:rFonts w:ascii="Calibri" w:eastAsia="Times New Roman" w:hAnsi="Calibri" w:cs="Calibri"/>
        </w:rPr>
      </w:pPr>
      <w:r w:rsidRPr="00951EA9">
        <w:rPr>
          <w:rFonts w:ascii="Calibri" w:eastAsia="Times New Roman" w:hAnsi="Calibri" w:cs="Calibri"/>
        </w:rPr>
        <w:t>Day: Friday</w:t>
      </w:r>
    </w:p>
    <w:p w14:paraId="3A9E1593" w14:textId="77777777" w:rsidR="006B78FC" w:rsidRDefault="006B78FC" w:rsidP="00951EA9">
      <w:pPr>
        <w:spacing w:line="257" w:lineRule="auto"/>
        <w:ind w:firstLine="0"/>
        <w:rPr>
          <w:rFonts w:ascii="Calibri" w:eastAsia="Times New Roman" w:hAnsi="Calibri" w:cs="Calibri"/>
        </w:rPr>
      </w:pPr>
      <w:r w:rsidRPr="00951EA9">
        <w:rPr>
          <w:rFonts w:ascii="Calibri" w:eastAsia="Times New Roman" w:hAnsi="Calibri" w:cs="Calibri"/>
        </w:rPr>
        <w:t>Time: 12:00 pm to 1.30 pm</w:t>
      </w:r>
    </w:p>
    <w:p w14:paraId="6A7D4603" w14:textId="77777777" w:rsidR="00951EA9" w:rsidRPr="00951EA9" w:rsidRDefault="00951EA9" w:rsidP="006B78FC">
      <w:pPr>
        <w:spacing w:line="257" w:lineRule="auto"/>
        <w:rPr>
          <w:rFonts w:ascii="Calibri" w:eastAsia="Times New Roman" w:hAnsi="Calibri" w:cs="Calibri"/>
        </w:rPr>
      </w:pPr>
    </w:p>
    <w:tbl>
      <w:tblPr>
        <w:tblStyle w:val="TableGrid"/>
        <w:tblW w:w="0" w:type="auto"/>
        <w:tblLook w:val="06A0" w:firstRow="1" w:lastRow="0" w:firstColumn="1" w:lastColumn="0" w:noHBand="1" w:noVBand="1"/>
      </w:tblPr>
      <w:tblGrid>
        <w:gridCol w:w="1128"/>
        <w:gridCol w:w="5067"/>
        <w:gridCol w:w="3155"/>
      </w:tblGrid>
      <w:tr w:rsidR="006B78FC" w:rsidRPr="00951EA9" w14:paraId="3E23E69C" w14:textId="77777777">
        <w:trPr>
          <w:trHeight w:val="300"/>
        </w:trPr>
        <w:tc>
          <w:tcPr>
            <w:tcW w:w="1162" w:type="dxa"/>
          </w:tcPr>
          <w:p w14:paraId="5DAE822A" w14:textId="77777777" w:rsidR="006B78FC" w:rsidRPr="00951EA9" w:rsidRDefault="006B78FC" w:rsidP="00951EA9">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Agenda</w:t>
            </w:r>
          </w:p>
        </w:tc>
        <w:tc>
          <w:tcPr>
            <w:tcW w:w="5438" w:type="dxa"/>
          </w:tcPr>
          <w:p w14:paraId="0AC47654" w14:textId="77777777" w:rsidR="006B78FC" w:rsidRPr="00951EA9" w:rsidRDefault="006B78FC" w:rsidP="00951EA9">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Subjects</w:t>
            </w:r>
          </w:p>
        </w:tc>
        <w:tc>
          <w:tcPr>
            <w:tcW w:w="3300" w:type="dxa"/>
          </w:tcPr>
          <w:p w14:paraId="2DFC2BAA" w14:textId="77777777" w:rsidR="006B78FC" w:rsidRPr="00951EA9" w:rsidRDefault="006B78FC" w:rsidP="00951EA9">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Participation</w:t>
            </w:r>
          </w:p>
        </w:tc>
      </w:tr>
      <w:tr w:rsidR="006B78FC" w:rsidRPr="00951EA9" w14:paraId="3967ECE8" w14:textId="77777777">
        <w:trPr>
          <w:trHeight w:val="300"/>
        </w:trPr>
        <w:tc>
          <w:tcPr>
            <w:tcW w:w="1162" w:type="dxa"/>
          </w:tcPr>
          <w:p w14:paraId="0252BDF3" w14:textId="77777777" w:rsidR="006B78FC" w:rsidRPr="00951EA9" w:rsidRDefault="006B78FC" w:rsidP="00951EA9">
            <w:pPr>
              <w:pStyle w:val="ListParagraph"/>
              <w:numPr>
                <w:ilvl w:val="0"/>
                <w:numId w:val="2"/>
              </w:numPr>
              <w:rPr>
                <w:rFonts w:ascii="Calibri" w:eastAsia="Times New Roman" w:hAnsi="Calibri" w:cs="Calibri"/>
                <w:color w:val="000000" w:themeColor="text1"/>
                <w:sz w:val="18"/>
                <w:szCs w:val="18"/>
              </w:rPr>
            </w:pPr>
          </w:p>
        </w:tc>
        <w:tc>
          <w:tcPr>
            <w:tcW w:w="5438" w:type="dxa"/>
          </w:tcPr>
          <w:p w14:paraId="3B4DCD7F" w14:textId="77777777" w:rsidR="006B78FC" w:rsidRPr="00951EA9" w:rsidRDefault="006B78FC" w:rsidP="00951EA9">
            <w:pPr>
              <w:spacing w:line="257" w:lineRule="auto"/>
              <w:ind w:firstLine="0"/>
              <w:rPr>
                <w:rFonts w:ascii="Calibri" w:eastAsia="Times New Roman" w:hAnsi="Calibri" w:cs="Calibri"/>
                <w:sz w:val="18"/>
                <w:szCs w:val="18"/>
              </w:rPr>
            </w:pPr>
            <w:r w:rsidRPr="00951EA9">
              <w:rPr>
                <w:rFonts w:ascii="Calibri" w:eastAsia="Times New Roman" w:hAnsi="Calibri" w:cs="Calibri"/>
                <w:sz w:val="18"/>
                <w:szCs w:val="18"/>
              </w:rPr>
              <w:t>Discuss about which topic to choose for the 2nd assignment</w:t>
            </w:r>
          </w:p>
          <w:p w14:paraId="32D16026" w14:textId="77777777" w:rsidR="006B78FC" w:rsidRPr="00951EA9" w:rsidRDefault="006B78FC" w:rsidP="00951EA9">
            <w:pPr>
              <w:spacing w:line="257" w:lineRule="auto"/>
              <w:rPr>
                <w:rFonts w:ascii="Calibri" w:eastAsia="Times New Roman" w:hAnsi="Calibri" w:cs="Calibri"/>
                <w:sz w:val="18"/>
                <w:szCs w:val="18"/>
              </w:rPr>
            </w:pPr>
          </w:p>
          <w:p w14:paraId="25626893" w14:textId="77777777" w:rsidR="006B78FC" w:rsidRPr="00951EA9" w:rsidRDefault="006B78FC" w:rsidP="00951EA9">
            <w:pPr>
              <w:rPr>
                <w:rFonts w:ascii="Calibri" w:eastAsia="Times New Roman" w:hAnsi="Calibri" w:cs="Calibri"/>
                <w:color w:val="000000" w:themeColor="text1"/>
                <w:sz w:val="18"/>
                <w:szCs w:val="18"/>
              </w:rPr>
            </w:pPr>
          </w:p>
        </w:tc>
        <w:tc>
          <w:tcPr>
            <w:tcW w:w="3300" w:type="dxa"/>
          </w:tcPr>
          <w:p w14:paraId="4B528FEA" w14:textId="77777777" w:rsidR="006B78FC" w:rsidRPr="00951EA9" w:rsidRDefault="006B78FC" w:rsidP="00951EA9">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Lim Eazen, Tee Ching Ying, Kaysan Mohamed Rifath, Manreen Kaur A/P Jagjit Singh, Bakyt Dzholdoshbekov, Denis Lau Yee Hao, Ruba Munaf hasan al-Shaikh</w:t>
            </w:r>
          </w:p>
        </w:tc>
      </w:tr>
      <w:tr w:rsidR="006B78FC" w:rsidRPr="00951EA9" w14:paraId="7C4BD519" w14:textId="77777777">
        <w:trPr>
          <w:trHeight w:val="300"/>
        </w:trPr>
        <w:tc>
          <w:tcPr>
            <w:tcW w:w="1162" w:type="dxa"/>
          </w:tcPr>
          <w:p w14:paraId="62F86582" w14:textId="77777777" w:rsidR="006B78FC" w:rsidRPr="00951EA9" w:rsidRDefault="006B78FC" w:rsidP="00951EA9">
            <w:pPr>
              <w:pStyle w:val="ListParagraph"/>
              <w:numPr>
                <w:ilvl w:val="0"/>
                <w:numId w:val="2"/>
              </w:numPr>
              <w:rPr>
                <w:rFonts w:ascii="Calibri" w:eastAsia="Times New Roman" w:hAnsi="Calibri" w:cs="Calibri"/>
                <w:color w:val="000000" w:themeColor="text1"/>
                <w:sz w:val="18"/>
                <w:szCs w:val="18"/>
              </w:rPr>
            </w:pPr>
          </w:p>
        </w:tc>
        <w:tc>
          <w:tcPr>
            <w:tcW w:w="5438" w:type="dxa"/>
          </w:tcPr>
          <w:p w14:paraId="6E5B1546" w14:textId="77777777" w:rsidR="006B78FC" w:rsidRPr="00951EA9" w:rsidRDefault="006B78FC" w:rsidP="00951EA9">
            <w:pPr>
              <w:spacing w:line="257" w:lineRule="auto"/>
              <w:ind w:firstLine="0"/>
              <w:rPr>
                <w:rFonts w:ascii="Calibri" w:eastAsia="Times New Roman" w:hAnsi="Calibri" w:cs="Calibri"/>
                <w:sz w:val="18"/>
                <w:szCs w:val="18"/>
              </w:rPr>
            </w:pPr>
            <w:r w:rsidRPr="00951EA9">
              <w:rPr>
                <w:rFonts w:ascii="Calibri" w:eastAsia="Times New Roman" w:hAnsi="Calibri" w:cs="Calibri"/>
                <w:sz w:val="18"/>
                <w:szCs w:val="18"/>
              </w:rPr>
              <w:t>Research for the benchmarks</w:t>
            </w:r>
          </w:p>
        </w:tc>
        <w:tc>
          <w:tcPr>
            <w:tcW w:w="3300" w:type="dxa"/>
          </w:tcPr>
          <w:p w14:paraId="374C1198" w14:textId="77777777" w:rsidR="006B78FC" w:rsidRPr="00951EA9" w:rsidRDefault="006B78FC" w:rsidP="00951EA9">
            <w:pPr>
              <w:ind w:firstLine="0"/>
              <w:rPr>
                <w:rFonts w:ascii="Calibri" w:eastAsia="Times New Roman" w:hAnsi="Calibri" w:cs="Calibri"/>
                <w:color w:val="000000" w:themeColor="text1"/>
                <w:sz w:val="18"/>
                <w:szCs w:val="18"/>
              </w:rPr>
            </w:pPr>
            <w:r w:rsidRPr="00951EA9">
              <w:rPr>
                <w:rFonts w:ascii="Calibri" w:eastAsia="Times New Roman" w:hAnsi="Calibri" w:cs="Calibri"/>
                <w:color w:val="000000" w:themeColor="text1"/>
                <w:sz w:val="18"/>
                <w:szCs w:val="18"/>
              </w:rPr>
              <w:t>Lim Eazen, Tee Ching Ying, Kaysan Mohamed Rifath, Manreen Kaur A/P Jagjit Singh, Bakyt Dzholdoshbekov, Denis Lau Yee Hao, Ruba Munaf hasan al-Shaikh</w:t>
            </w:r>
          </w:p>
        </w:tc>
      </w:tr>
      <w:tr w:rsidR="006B78FC" w:rsidRPr="00951EA9" w14:paraId="3A8EA6A1" w14:textId="77777777">
        <w:trPr>
          <w:trHeight w:val="300"/>
        </w:trPr>
        <w:tc>
          <w:tcPr>
            <w:tcW w:w="1162" w:type="dxa"/>
          </w:tcPr>
          <w:p w14:paraId="043B1AF8" w14:textId="77777777" w:rsidR="006B78FC" w:rsidRPr="00951EA9" w:rsidRDefault="006B78FC" w:rsidP="00951EA9">
            <w:pPr>
              <w:pStyle w:val="ListParagraph"/>
              <w:numPr>
                <w:ilvl w:val="0"/>
                <w:numId w:val="2"/>
              </w:numPr>
              <w:spacing w:after="0"/>
              <w:rPr>
                <w:rFonts w:ascii="Calibri" w:eastAsia="Times New Roman" w:hAnsi="Calibri" w:cs="Calibri"/>
                <w:color w:val="000000" w:themeColor="text1"/>
                <w:sz w:val="18"/>
                <w:szCs w:val="18"/>
              </w:rPr>
            </w:pPr>
          </w:p>
        </w:tc>
        <w:tc>
          <w:tcPr>
            <w:tcW w:w="5438" w:type="dxa"/>
          </w:tcPr>
          <w:p w14:paraId="6A864B5F" w14:textId="77777777" w:rsidR="006B78FC" w:rsidRPr="00951EA9" w:rsidRDefault="006B78FC" w:rsidP="00951EA9">
            <w:pPr>
              <w:spacing w:line="257" w:lineRule="auto"/>
              <w:ind w:firstLine="0"/>
              <w:rPr>
                <w:rFonts w:ascii="Calibri" w:eastAsia="Times New Roman" w:hAnsi="Calibri" w:cs="Calibri"/>
                <w:sz w:val="16"/>
                <w:szCs w:val="16"/>
              </w:rPr>
            </w:pPr>
            <w:r w:rsidRPr="00951EA9">
              <w:rPr>
                <w:rFonts w:ascii="Calibri" w:eastAsia="Times New Roman" w:hAnsi="Calibri" w:cs="Calibri"/>
                <w:sz w:val="18"/>
                <w:szCs w:val="18"/>
              </w:rPr>
              <w:t>Discuss solutions and edit</w:t>
            </w:r>
          </w:p>
        </w:tc>
        <w:tc>
          <w:tcPr>
            <w:tcW w:w="3300" w:type="dxa"/>
          </w:tcPr>
          <w:p w14:paraId="3D066CF4" w14:textId="77777777" w:rsidR="006B78FC" w:rsidRPr="00951EA9" w:rsidRDefault="006B78FC" w:rsidP="00951EA9">
            <w:pPr>
              <w:ind w:firstLine="0"/>
              <w:rPr>
                <w:rFonts w:ascii="Calibri" w:eastAsia="Times New Roman" w:hAnsi="Calibri" w:cs="Calibri"/>
                <w:color w:val="000000" w:themeColor="text1"/>
                <w:sz w:val="20"/>
                <w:szCs w:val="20"/>
              </w:rPr>
            </w:pPr>
            <w:r w:rsidRPr="00951EA9">
              <w:rPr>
                <w:rFonts w:ascii="Calibri" w:eastAsia="Times New Roman" w:hAnsi="Calibri" w:cs="Calibri"/>
                <w:color w:val="000000" w:themeColor="text1"/>
                <w:sz w:val="20"/>
                <w:szCs w:val="20"/>
              </w:rPr>
              <w:t>Lim Eazen, Tee Ching Ying, Kaysan Mohamed Rifath, Manreen Kaur A/P Jagjit Singh, Bakyt Dzholdoshbekov, Denis Lau Yee Hao, Ruba Munaf hasan al-Shaikh</w:t>
            </w:r>
          </w:p>
        </w:tc>
      </w:tr>
    </w:tbl>
    <w:p w14:paraId="7534D010" w14:textId="0D351E68" w:rsidR="008506A6" w:rsidRPr="000329C0" w:rsidRDefault="008506A6" w:rsidP="000329C0">
      <w:pPr>
        <w:spacing w:after="160" w:line="259" w:lineRule="auto"/>
        <w:ind w:firstLine="0"/>
        <w:rPr>
          <w:rFonts w:ascii="Calibri" w:hAnsi="Calibri" w:cs="Calibri"/>
          <w:b/>
          <w:bCs/>
          <w:sz w:val="14"/>
          <w:szCs w:val="14"/>
        </w:rPr>
      </w:pPr>
    </w:p>
    <w:sectPr w:rsidR="008506A6" w:rsidRPr="000329C0" w:rsidSect="00A14DC8">
      <w:headerReference w:type="default" r:id="rId28"/>
      <w:footerReference w:type="default" r:id="rId29"/>
      <w:headerReference w:type="first" r:id="rId30"/>
      <w:footerReference w:type="firs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CFDA4F" w14:textId="77777777" w:rsidR="00A14DC8" w:rsidRDefault="00A14DC8">
      <w:pPr>
        <w:spacing w:line="240" w:lineRule="auto"/>
      </w:pPr>
      <w:r>
        <w:separator/>
      </w:r>
    </w:p>
  </w:endnote>
  <w:endnote w:type="continuationSeparator" w:id="0">
    <w:p w14:paraId="27CA525D" w14:textId="77777777" w:rsidR="00A14DC8" w:rsidRDefault="00A14DC8">
      <w:pPr>
        <w:spacing w:line="240" w:lineRule="auto"/>
      </w:pPr>
      <w:r>
        <w:continuationSeparator/>
      </w:r>
    </w:p>
  </w:endnote>
  <w:endnote w:type="continuationNotice" w:id="1">
    <w:p w14:paraId="33A50624" w14:textId="77777777" w:rsidR="00A14DC8" w:rsidRDefault="00A14DC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33B038C" w14:paraId="16B4ABFC" w14:textId="77777777" w:rsidTr="733B038C">
      <w:tc>
        <w:tcPr>
          <w:tcW w:w="3120" w:type="dxa"/>
        </w:tcPr>
        <w:p w14:paraId="6BA91C9D" w14:textId="77777777" w:rsidR="733B038C" w:rsidRDefault="733B038C" w:rsidP="733B038C">
          <w:pPr>
            <w:pStyle w:val="Header"/>
            <w:ind w:left="-115"/>
          </w:pPr>
        </w:p>
      </w:tc>
      <w:tc>
        <w:tcPr>
          <w:tcW w:w="3120" w:type="dxa"/>
        </w:tcPr>
        <w:p w14:paraId="51BBB3B0" w14:textId="77777777" w:rsidR="733B038C" w:rsidRDefault="733B038C" w:rsidP="733B038C">
          <w:pPr>
            <w:pStyle w:val="Header"/>
            <w:jc w:val="center"/>
          </w:pPr>
        </w:p>
      </w:tc>
      <w:tc>
        <w:tcPr>
          <w:tcW w:w="3120" w:type="dxa"/>
        </w:tcPr>
        <w:p w14:paraId="28E93C22" w14:textId="77777777" w:rsidR="733B038C" w:rsidRDefault="733B038C" w:rsidP="733B038C">
          <w:pPr>
            <w:pStyle w:val="Header"/>
            <w:ind w:right="-115"/>
            <w:jc w:val="right"/>
          </w:pPr>
        </w:p>
      </w:tc>
    </w:tr>
  </w:tbl>
  <w:p w14:paraId="2C36AEE6"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33B038C" w14:paraId="2AA509A1" w14:textId="77777777" w:rsidTr="733B038C">
      <w:tc>
        <w:tcPr>
          <w:tcW w:w="3120" w:type="dxa"/>
        </w:tcPr>
        <w:p w14:paraId="45843314" w14:textId="77777777" w:rsidR="733B038C" w:rsidRDefault="733B038C" w:rsidP="733B038C">
          <w:pPr>
            <w:pStyle w:val="Header"/>
            <w:ind w:left="-115"/>
          </w:pPr>
        </w:p>
      </w:tc>
      <w:tc>
        <w:tcPr>
          <w:tcW w:w="3120" w:type="dxa"/>
        </w:tcPr>
        <w:p w14:paraId="7BA85370" w14:textId="77777777" w:rsidR="733B038C" w:rsidRDefault="733B038C" w:rsidP="733B038C">
          <w:pPr>
            <w:pStyle w:val="Header"/>
            <w:jc w:val="center"/>
          </w:pPr>
        </w:p>
      </w:tc>
      <w:tc>
        <w:tcPr>
          <w:tcW w:w="3120" w:type="dxa"/>
        </w:tcPr>
        <w:p w14:paraId="0395F357" w14:textId="77777777" w:rsidR="733B038C" w:rsidRDefault="733B038C" w:rsidP="733B038C">
          <w:pPr>
            <w:pStyle w:val="Header"/>
            <w:ind w:right="-115"/>
            <w:jc w:val="right"/>
          </w:pPr>
        </w:p>
      </w:tc>
    </w:tr>
  </w:tbl>
  <w:p w14:paraId="186F21BC"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AC3B7E" w14:textId="77777777" w:rsidR="00A14DC8" w:rsidRDefault="00A14DC8">
      <w:pPr>
        <w:spacing w:line="240" w:lineRule="auto"/>
      </w:pPr>
      <w:r>
        <w:separator/>
      </w:r>
    </w:p>
  </w:footnote>
  <w:footnote w:type="continuationSeparator" w:id="0">
    <w:p w14:paraId="559E418F" w14:textId="77777777" w:rsidR="00A14DC8" w:rsidRDefault="00A14DC8">
      <w:pPr>
        <w:spacing w:line="240" w:lineRule="auto"/>
      </w:pPr>
      <w:r>
        <w:continuationSeparator/>
      </w:r>
    </w:p>
  </w:footnote>
  <w:footnote w:type="continuationNotice" w:id="1">
    <w:p w14:paraId="1F521DEC" w14:textId="77777777" w:rsidR="00A14DC8" w:rsidRDefault="00A14DC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904DBE" w14:paraId="46A6D349" w14:textId="77777777">
      <w:tc>
        <w:tcPr>
          <w:tcW w:w="3120" w:type="dxa"/>
        </w:tcPr>
        <w:p w14:paraId="4685BB14" w14:textId="4FD16372" w:rsidR="00604652" w:rsidRDefault="008C40DB" w:rsidP="008C40DB">
          <w:pPr>
            <w:pStyle w:val="SectionTitle"/>
          </w:pPr>
          <w:r>
            <w:t xml:space="preserve">DGTIN </w:t>
          </w:r>
          <w:r w:rsidR="002A1BD0">
            <w:t>Group Assignment P1</w:t>
          </w:r>
        </w:p>
      </w:tc>
      <w:tc>
        <w:tcPr>
          <w:tcW w:w="3120" w:type="dxa"/>
        </w:tcPr>
        <w:p w14:paraId="1366BE5E" w14:textId="77777777" w:rsidR="00904DBE" w:rsidRDefault="00904DBE" w:rsidP="00904DBE">
          <w:pPr>
            <w:pStyle w:val="Header"/>
            <w:jc w:val="center"/>
          </w:pPr>
        </w:p>
      </w:tc>
      <w:tc>
        <w:tcPr>
          <w:tcW w:w="3120" w:type="dxa"/>
        </w:tcPr>
        <w:p w14:paraId="67A1D64A" w14:textId="77777777" w:rsidR="00904DBE" w:rsidRDefault="00904DBE" w:rsidP="00904DBE">
          <w:pPr>
            <w:pStyle w:val="Header"/>
            <w:ind w:right="-115"/>
            <w:jc w:val="right"/>
          </w:pPr>
          <w:r>
            <w:fldChar w:fldCharType="begin"/>
          </w:r>
          <w:r>
            <w:instrText>PAGE</w:instrText>
          </w:r>
          <w:r>
            <w:fldChar w:fldCharType="separate"/>
          </w:r>
          <w:r w:rsidR="00DA395D">
            <w:rPr>
              <w:noProof/>
            </w:rPr>
            <w:t>2</w:t>
          </w:r>
          <w:r>
            <w:fldChar w:fldCharType="end"/>
          </w:r>
        </w:p>
      </w:tc>
    </w:tr>
  </w:tbl>
  <w:p w14:paraId="090481C6" w14:textId="77777777" w:rsidR="733B038C" w:rsidRDefault="733B038C" w:rsidP="733B0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CellMar>
        <w:left w:w="0" w:type="dxa"/>
        <w:right w:w="0" w:type="dxa"/>
      </w:tblCellMar>
      <w:tblLook w:val="0600" w:firstRow="0" w:lastRow="0" w:firstColumn="0" w:lastColumn="0" w:noHBand="1" w:noVBand="1"/>
    </w:tblPr>
    <w:tblGrid>
      <w:gridCol w:w="3120"/>
      <w:gridCol w:w="3120"/>
    </w:tblGrid>
    <w:tr w:rsidR="004B216C" w14:paraId="44C4057F" w14:textId="77777777" w:rsidTr="00FD478C">
      <w:tc>
        <w:tcPr>
          <w:tcW w:w="3120" w:type="dxa"/>
        </w:tcPr>
        <w:p w14:paraId="0E5CDD0A" w14:textId="77777777" w:rsidR="004B216C" w:rsidRDefault="004B216C" w:rsidP="004B216C">
          <w:pPr>
            <w:pStyle w:val="Header"/>
          </w:pPr>
        </w:p>
      </w:tc>
      <w:tc>
        <w:tcPr>
          <w:tcW w:w="3120" w:type="dxa"/>
        </w:tcPr>
        <w:p w14:paraId="1B98821B" w14:textId="77777777" w:rsidR="004B216C" w:rsidRDefault="004B216C" w:rsidP="733B038C">
          <w:pPr>
            <w:pStyle w:val="Header"/>
            <w:ind w:right="-115"/>
            <w:jc w:val="right"/>
          </w:pPr>
        </w:p>
      </w:tc>
    </w:tr>
  </w:tbl>
  <w:p w14:paraId="2F13C21D" w14:textId="77777777" w:rsidR="733B038C" w:rsidRDefault="733B038C" w:rsidP="733B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E9BC3"/>
    <w:multiLevelType w:val="hybridMultilevel"/>
    <w:tmpl w:val="FFFFFFFF"/>
    <w:lvl w:ilvl="0" w:tplc="64743230">
      <w:start w:val="1"/>
      <w:numFmt w:val="decimal"/>
      <w:lvlText w:val="%1."/>
      <w:lvlJc w:val="left"/>
      <w:pPr>
        <w:ind w:left="720" w:hanging="360"/>
      </w:pPr>
    </w:lvl>
    <w:lvl w:ilvl="1" w:tplc="CF82280C">
      <w:start w:val="1"/>
      <w:numFmt w:val="lowerLetter"/>
      <w:lvlText w:val="%2."/>
      <w:lvlJc w:val="left"/>
      <w:pPr>
        <w:ind w:left="1440" w:hanging="360"/>
      </w:pPr>
    </w:lvl>
    <w:lvl w:ilvl="2" w:tplc="B9FEBDD2">
      <w:start w:val="1"/>
      <w:numFmt w:val="lowerRoman"/>
      <w:lvlText w:val="%3."/>
      <w:lvlJc w:val="right"/>
      <w:pPr>
        <w:ind w:left="2160" w:hanging="180"/>
      </w:pPr>
    </w:lvl>
    <w:lvl w:ilvl="3" w:tplc="A6FCA62C">
      <w:start w:val="1"/>
      <w:numFmt w:val="decimal"/>
      <w:lvlText w:val="%4."/>
      <w:lvlJc w:val="left"/>
      <w:pPr>
        <w:ind w:left="2880" w:hanging="360"/>
      </w:pPr>
    </w:lvl>
    <w:lvl w:ilvl="4" w:tplc="4F943492">
      <w:start w:val="1"/>
      <w:numFmt w:val="lowerLetter"/>
      <w:lvlText w:val="%5."/>
      <w:lvlJc w:val="left"/>
      <w:pPr>
        <w:ind w:left="3600" w:hanging="360"/>
      </w:pPr>
    </w:lvl>
    <w:lvl w:ilvl="5" w:tplc="10F84DEE">
      <w:start w:val="1"/>
      <w:numFmt w:val="lowerRoman"/>
      <w:lvlText w:val="%6."/>
      <w:lvlJc w:val="right"/>
      <w:pPr>
        <w:ind w:left="4320" w:hanging="180"/>
      </w:pPr>
    </w:lvl>
    <w:lvl w:ilvl="6" w:tplc="0A82832A">
      <w:start w:val="1"/>
      <w:numFmt w:val="decimal"/>
      <w:lvlText w:val="%7."/>
      <w:lvlJc w:val="left"/>
      <w:pPr>
        <w:ind w:left="5040" w:hanging="360"/>
      </w:pPr>
    </w:lvl>
    <w:lvl w:ilvl="7" w:tplc="68FE3702">
      <w:start w:val="1"/>
      <w:numFmt w:val="lowerLetter"/>
      <w:lvlText w:val="%8."/>
      <w:lvlJc w:val="left"/>
      <w:pPr>
        <w:ind w:left="5760" w:hanging="360"/>
      </w:pPr>
    </w:lvl>
    <w:lvl w:ilvl="8" w:tplc="96D8577E">
      <w:start w:val="1"/>
      <w:numFmt w:val="lowerRoman"/>
      <w:lvlText w:val="%9."/>
      <w:lvlJc w:val="right"/>
      <w:pPr>
        <w:ind w:left="6480" w:hanging="180"/>
      </w:pPr>
    </w:lvl>
  </w:abstractNum>
  <w:abstractNum w:abstractNumId="1" w15:restartNumberingAfterBreak="0">
    <w:nsid w:val="1E2500A3"/>
    <w:multiLevelType w:val="hybridMultilevel"/>
    <w:tmpl w:val="A7C6E232"/>
    <w:lvl w:ilvl="0" w:tplc="3FF281E2">
      <w:start w:val="1"/>
      <w:numFmt w:val="decimal"/>
      <w:lvlText w:val="%1."/>
      <w:lvlJc w:val="left"/>
      <w:pPr>
        <w:ind w:left="720" w:hanging="360"/>
      </w:pPr>
    </w:lvl>
    <w:lvl w:ilvl="1" w:tplc="3A2C2CC2">
      <w:start w:val="1"/>
      <w:numFmt w:val="lowerLetter"/>
      <w:lvlText w:val="%2."/>
      <w:lvlJc w:val="left"/>
      <w:pPr>
        <w:ind w:left="1440" w:hanging="360"/>
      </w:pPr>
    </w:lvl>
    <w:lvl w:ilvl="2" w:tplc="7B90D612">
      <w:start w:val="1"/>
      <w:numFmt w:val="lowerRoman"/>
      <w:lvlText w:val="%3."/>
      <w:lvlJc w:val="right"/>
      <w:pPr>
        <w:ind w:left="2160" w:hanging="180"/>
      </w:pPr>
    </w:lvl>
    <w:lvl w:ilvl="3" w:tplc="0E16BD04">
      <w:start w:val="1"/>
      <w:numFmt w:val="decimal"/>
      <w:lvlText w:val="%4."/>
      <w:lvlJc w:val="left"/>
      <w:pPr>
        <w:ind w:left="2880" w:hanging="360"/>
      </w:pPr>
    </w:lvl>
    <w:lvl w:ilvl="4" w:tplc="C5909AD4">
      <w:start w:val="1"/>
      <w:numFmt w:val="lowerLetter"/>
      <w:lvlText w:val="%5."/>
      <w:lvlJc w:val="left"/>
      <w:pPr>
        <w:ind w:left="3600" w:hanging="360"/>
      </w:pPr>
    </w:lvl>
    <w:lvl w:ilvl="5" w:tplc="20F0E3C6">
      <w:start w:val="1"/>
      <w:numFmt w:val="lowerRoman"/>
      <w:lvlText w:val="%6."/>
      <w:lvlJc w:val="right"/>
      <w:pPr>
        <w:ind w:left="4320" w:hanging="180"/>
      </w:pPr>
    </w:lvl>
    <w:lvl w:ilvl="6" w:tplc="A24CC444">
      <w:start w:val="1"/>
      <w:numFmt w:val="decimal"/>
      <w:lvlText w:val="%7."/>
      <w:lvlJc w:val="left"/>
      <w:pPr>
        <w:ind w:left="5040" w:hanging="360"/>
      </w:pPr>
    </w:lvl>
    <w:lvl w:ilvl="7" w:tplc="111EF262">
      <w:start w:val="1"/>
      <w:numFmt w:val="lowerLetter"/>
      <w:lvlText w:val="%8."/>
      <w:lvlJc w:val="left"/>
      <w:pPr>
        <w:ind w:left="5760" w:hanging="360"/>
      </w:pPr>
    </w:lvl>
    <w:lvl w:ilvl="8" w:tplc="3AD09D2E">
      <w:start w:val="1"/>
      <w:numFmt w:val="lowerRoman"/>
      <w:lvlText w:val="%9."/>
      <w:lvlJc w:val="right"/>
      <w:pPr>
        <w:ind w:left="6480" w:hanging="180"/>
      </w:pPr>
    </w:lvl>
  </w:abstractNum>
  <w:abstractNum w:abstractNumId="2" w15:restartNumberingAfterBreak="0">
    <w:nsid w:val="1EF2DD48"/>
    <w:multiLevelType w:val="hybridMultilevel"/>
    <w:tmpl w:val="BC64BD2E"/>
    <w:lvl w:ilvl="0" w:tplc="31AE5EF4">
      <w:start w:val="1"/>
      <w:numFmt w:val="decimal"/>
      <w:lvlText w:val="%1."/>
      <w:lvlJc w:val="left"/>
      <w:pPr>
        <w:ind w:left="720" w:hanging="360"/>
      </w:pPr>
    </w:lvl>
    <w:lvl w:ilvl="1" w:tplc="3436544A">
      <w:start w:val="1"/>
      <w:numFmt w:val="lowerLetter"/>
      <w:lvlText w:val="%2."/>
      <w:lvlJc w:val="left"/>
      <w:pPr>
        <w:ind w:left="1440" w:hanging="360"/>
      </w:pPr>
    </w:lvl>
    <w:lvl w:ilvl="2" w:tplc="0EBED406">
      <w:start w:val="1"/>
      <w:numFmt w:val="lowerRoman"/>
      <w:lvlText w:val="%3."/>
      <w:lvlJc w:val="right"/>
      <w:pPr>
        <w:ind w:left="2160" w:hanging="180"/>
      </w:pPr>
    </w:lvl>
    <w:lvl w:ilvl="3" w:tplc="8C6C8AC2">
      <w:start w:val="1"/>
      <w:numFmt w:val="decimal"/>
      <w:lvlText w:val="%4."/>
      <w:lvlJc w:val="left"/>
      <w:pPr>
        <w:ind w:left="2880" w:hanging="360"/>
      </w:pPr>
    </w:lvl>
    <w:lvl w:ilvl="4" w:tplc="994C612E">
      <w:start w:val="1"/>
      <w:numFmt w:val="lowerLetter"/>
      <w:lvlText w:val="%5."/>
      <w:lvlJc w:val="left"/>
      <w:pPr>
        <w:ind w:left="3600" w:hanging="360"/>
      </w:pPr>
    </w:lvl>
    <w:lvl w:ilvl="5" w:tplc="89B6A5C2">
      <w:start w:val="1"/>
      <w:numFmt w:val="lowerRoman"/>
      <w:lvlText w:val="%6."/>
      <w:lvlJc w:val="right"/>
      <w:pPr>
        <w:ind w:left="4320" w:hanging="180"/>
      </w:pPr>
    </w:lvl>
    <w:lvl w:ilvl="6" w:tplc="767E3B98">
      <w:start w:val="1"/>
      <w:numFmt w:val="decimal"/>
      <w:lvlText w:val="%7."/>
      <w:lvlJc w:val="left"/>
      <w:pPr>
        <w:ind w:left="5040" w:hanging="360"/>
      </w:pPr>
    </w:lvl>
    <w:lvl w:ilvl="7" w:tplc="991E9C4E">
      <w:start w:val="1"/>
      <w:numFmt w:val="lowerLetter"/>
      <w:lvlText w:val="%8."/>
      <w:lvlJc w:val="left"/>
      <w:pPr>
        <w:ind w:left="5760" w:hanging="360"/>
      </w:pPr>
    </w:lvl>
    <w:lvl w:ilvl="8" w:tplc="CE366956">
      <w:start w:val="1"/>
      <w:numFmt w:val="lowerRoman"/>
      <w:lvlText w:val="%9."/>
      <w:lvlJc w:val="right"/>
      <w:pPr>
        <w:ind w:left="6480" w:hanging="180"/>
      </w:pPr>
    </w:lvl>
  </w:abstractNum>
  <w:abstractNum w:abstractNumId="3" w15:restartNumberingAfterBreak="0">
    <w:nsid w:val="2305717C"/>
    <w:multiLevelType w:val="hybridMultilevel"/>
    <w:tmpl w:val="FFFFFFFF"/>
    <w:lvl w:ilvl="0" w:tplc="85FEC772">
      <w:start w:val="1"/>
      <w:numFmt w:val="decimal"/>
      <w:lvlText w:val="%1."/>
      <w:lvlJc w:val="left"/>
      <w:pPr>
        <w:ind w:left="720" w:hanging="360"/>
      </w:pPr>
    </w:lvl>
    <w:lvl w:ilvl="1" w:tplc="0F86FE54">
      <w:start w:val="1"/>
      <w:numFmt w:val="lowerLetter"/>
      <w:lvlText w:val="%2."/>
      <w:lvlJc w:val="left"/>
      <w:pPr>
        <w:ind w:left="1440" w:hanging="360"/>
      </w:pPr>
    </w:lvl>
    <w:lvl w:ilvl="2" w:tplc="A01A88C6">
      <w:start w:val="1"/>
      <w:numFmt w:val="lowerRoman"/>
      <w:lvlText w:val="%3."/>
      <w:lvlJc w:val="right"/>
      <w:pPr>
        <w:ind w:left="2160" w:hanging="180"/>
      </w:pPr>
    </w:lvl>
    <w:lvl w:ilvl="3" w:tplc="BB369156">
      <w:start w:val="1"/>
      <w:numFmt w:val="decimal"/>
      <w:lvlText w:val="%4."/>
      <w:lvlJc w:val="left"/>
      <w:pPr>
        <w:ind w:left="2880" w:hanging="360"/>
      </w:pPr>
    </w:lvl>
    <w:lvl w:ilvl="4" w:tplc="2D28A43E">
      <w:start w:val="1"/>
      <w:numFmt w:val="lowerLetter"/>
      <w:lvlText w:val="%5."/>
      <w:lvlJc w:val="left"/>
      <w:pPr>
        <w:ind w:left="3600" w:hanging="360"/>
      </w:pPr>
    </w:lvl>
    <w:lvl w:ilvl="5" w:tplc="5832FDC2">
      <w:start w:val="1"/>
      <w:numFmt w:val="lowerRoman"/>
      <w:lvlText w:val="%6."/>
      <w:lvlJc w:val="right"/>
      <w:pPr>
        <w:ind w:left="4320" w:hanging="180"/>
      </w:pPr>
    </w:lvl>
    <w:lvl w:ilvl="6" w:tplc="93164DC2">
      <w:start w:val="1"/>
      <w:numFmt w:val="decimal"/>
      <w:lvlText w:val="%7."/>
      <w:lvlJc w:val="left"/>
      <w:pPr>
        <w:ind w:left="5040" w:hanging="360"/>
      </w:pPr>
    </w:lvl>
    <w:lvl w:ilvl="7" w:tplc="6DC0C836">
      <w:start w:val="1"/>
      <w:numFmt w:val="lowerLetter"/>
      <w:lvlText w:val="%8."/>
      <w:lvlJc w:val="left"/>
      <w:pPr>
        <w:ind w:left="5760" w:hanging="360"/>
      </w:pPr>
    </w:lvl>
    <w:lvl w:ilvl="8" w:tplc="3378F490">
      <w:start w:val="1"/>
      <w:numFmt w:val="lowerRoman"/>
      <w:lvlText w:val="%9."/>
      <w:lvlJc w:val="right"/>
      <w:pPr>
        <w:ind w:left="6480" w:hanging="180"/>
      </w:pPr>
    </w:lvl>
  </w:abstractNum>
  <w:abstractNum w:abstractNumId="4" w15:restartNumberingAfterBreak="0">
    <w:nsid w:val="2869ED61"/>
    <w:multiLevelType w:val="hybridMultilevel"/>
    <w:tmpl w:val="6EA8C3FC"/>
    <w:lvl w:ilvl="0" w:tplc="4E322EC2">
      <w:start w:val="1"/>
      <w:numFmt w:val="decimal"/>
      <w:lvlText w:val="%1."/>
      <w:lvlJc w:val="left"/>
      <w:pPr>
        <w:ind w:left="720" w:hanging="360"/>
      </w:pPr>
    </w:lvl>
    <w:lvl w:ilvl="1" w:tplc="15607B40">
      <w:start w:val="1"/>
      <w:numFmt w:val="lowerLetter"/>
      <w:lvlText w:val="%2."/>
      <w:lvlJc w:val="left"/>
      <w:pPr>
        <w:ind w:left="1440" w:hanging="360"/>
      </w:pPr>
    </w:lvl>
    <w:lvl w:ilvl="2" w:tplc="B14A0204">
      <w:start w:val="1"/>
      <w:numFmt w:val="lowerRoman"/>
      <w:lvlText w:val="%3."/>
      <w:lvlJc w:val="right"/>
      <w:pPr>
        <w:ind w:left="2160" w:hanging="180"/>
      </w:pPr>
    </w:lvl>
    <w:lvl w:ilvl="3" w:tplc="BD96C9E0">
      <w:start w:val="1"/>
      <w:numFmt w:val="decimal"/>
      <w:lvlText w:val="%4."/>
      <w:lvlJc w:val="left"/>
      <w:pPr>
        <w:ind w:left="2880" w:hanging="360"/>
      </w:pPr>
    </w:lvl>
    <w:lvl w:ilvl="4" w:tplc="3C584620">
      <w:start w:val="1"/>
      <w:numFmt w:val="lowerLetter"/>
      <w:lvlText w:val="%5."/>
      <w:lvlJc w:val="left"/>
      <w:pPr>
        <w:ind w:left="3600" w:hanging="360"/>
      </w:pPr>
    </w:lvl>
    <w:lvl w:ilvl="5" w:tplc="AA028B8A">
      <w:start w:val="1"/>
      <w:numFmt w:val="lowerRoman"/>
      <w:lvlText w:val="%6."/>
      <w:lvlJc w:val="right"/>
      <w:pPr>
        <w:ind w:left="4320" w:hanging="180"/>
      </w:pPr>
    </w:lvl>
    <w:lvl w:ilvl="6" w:tplc="ADCE36F2">
      <w:start w:val="1"/>
      <w:numFmt w:val="decimal"/>
      <w:lvlText w:val="%7."/>
      <w:lvlJc w:val="left"/>
      <w:pPr>
        <w:ind w:left="5040" w:hanging="360"/>
      </w:pPr>
    </w:lvl>
    <w:lvl w:ilvl="7" w:tplc="6270F9A2">
      <w:start w:val="1"/>
      <w:numFmt w:val="lowerLetter"/>
      <w:lvlText w:val="%8."/>
      <w:lvlJc w:val="left"/>
      <w:pPr>
        <w:ind w:left="5760" w:hanging="360"/>
      </w:pPr>
    </w:lvl>
    <w:lvl w:ilvl="8" w:tplc="3CF877F0">
      <w:start w:val="1"/>
      <w:numFmt w:val="lowerRoman"/>
      <w:lvlText w:val="%9."/>
      <w:lvlJc w:val="right"/>
      <w:pPr>
        <w:ind w:left="6480" w:hanging="180"/>
      </w:pPr>
    </w:lvl>
  </w:abstractNum>
  <w:abstractNum w:abstractNumId="5" w15:restartNumberingAfterBreak="0">
    <w:nsid w:val="5D3C3328"/>
    <w:multiLevelType w:val="hybridMultilevel"/>
    <w:tmpl w:val="FFFFFFFF"/>
    <w:lvl w:ilvl="0" w:tplc="511630AC">
      <w:start w:val="1"/>
      <w:numFmt w:val="decimal"/>
      <w:lvlText w:val="%1."/>
      <w:lvlJc w:val="left"/>
      <w:pPr>
        <w:ind w:left="720" w:hanging="360"/>
      </w:pPr>
    </w:lvl>
    <w:lvl w:ilvl="1" w:tplc="985A542C">
      <w:start w:val="1"/>
      <w:numFmt w:val="lowerLetter"/>
      <w:lvlText w:val="%2."/>
      <w:lvlJc w:val="left"/>
      <w:pPr>
        <w:ind w:left="1440" w:hanging="360"/>
      </w:pPr>
    </w:lvl>
    <w:lvl w:ilvl="2" w:tplc="7F789736">
      <w:start w:val="1"/>
      <w:numFmt w:val="lowerRoman"/>
      <w:lvlText w:val="%3."/>
      <w:lvlJc w:val="right"/>
      <w:pPr>
        <w:ind w:left="2160" w:hanging="180"/>
      </w:pPr>
    </w:lvl>
    <w:lvl w:ilvl="3" w:tplc="706C6BB0">
      <w:start w:val="1"/>
      <w:numFmt w:val="decimal"/>
      <w:lvlText w:val="%4."/>
      <w:lvlJc w:val="left"/>
      <w:pPr>
        <w:ind w:left="2880" w:hanging="360"/>
      </w:pPr>
    </w:lvl>
    <w:lvl w:ilvl="4" w:tplc="DD62BBCC">
      <w:start w:val="1"/>
      <w:numFmt w:val="lowerLetter"/>
      <w:lvlText w:val="%5."/>
      <w:lvlJc w:val="left"/>
      <w:pPr>
        <w:ind w:left="3600" w:hanging="360"/>
      </w:pPr>
    </w:lvl>
    <w:lvl w:ilvl="5" w:tplc="375AFAE6">
      <w:start w:val="1"/>
      <w:numFmt w:val="lowerRoman"/>
      <w:lvlText w:val="%6."/>
      <w:lvlJc w:val="right"/>
      <w:pPr>
        <w:ind w:left="4320" w:hanging="180"/>
      </w:pPr>
    </w:lvl>
    <w:lvl w:ilvl="6" w:tplc="E7763412">
      <w:start w:val="1"/>
      <w:numFmt w:val="decimal"/>
      <w:lvlText w:val="%7."/>
      <w:lvlJc w:val="left"/>
      <w:pPr>
        <w:ind w:left="5040" w:hanging="360"/>
      </w:pPr>
    </w:lvl>
    <w:lvl w:ilvl="7" w:tplc="1E122348">
      <w:start w:val="1"/>
      <w:numFmt w:val="lowerLetter"/>
      <w:lvlText w:val="%8."/>
      <w:lvlJc w:val="left"/>
      <w:pPr>
        <w:ind w:left="5760" w:hanging="360"/>
      </w:pPr>
    </w:lvl>
    <w:lvl w:ilvl="8" w:tplc="E9DA0622">
      <w:start w:val="1"/>
      <w:numFmt w:val="lowerRoman"/>
      <w:lvlText w:val="%9."/>
      <w:lvlJc w:val="right"/>
      <w:pPr>
        <w:ind w:left="6480" w:hanging="180"/>
      </w:pPr>
    </w:lvl>
  </w:abstractNum>
  <w:abstractNum w:abstractNumId="6" w15:restartNumberingAfterBreak="0">
    <w:nsid w:val="6B9B6C72"/>
    <w:multiLevelType w:val="multilevel"/>
    <w:tmpl w:val="4AAA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C7DB05"/>
    <w:multiLevelType w:val="hybridMultilevel"/>
    <w:tmpl w:val="D040C2EC"/>
    <w:lvl w:ilvl="0" w:tplc="93C0BDC6">
      <w:start w:val="1"/>
      <w:numFmt w:val="decimal"/>
      <w:lvlText w:val="%1."/>
      <w:lvlJc w:val="left"/>
      <w:pPr>
        <w:ind w:left="720" w:hanging="360"/>
      </w:pPr>
    </w:lvl>
    <w:lvl w:ilvl="1" w:tplc="E3C47E16">
      <w:start w:val="1"/>
      <w:numFmt w:val="lowerLetter"/>
      <w:lvlText w:val="%2."/>
      <w:lvlJc w:val="left"/>
      <w:pPr>
        <w:ind w:left="1440" w:hanging="360"/>
      </w:pPr>
    </w:lvl>
    <w:lvl w:ilvl="2" w:tplc="87449BB4">
      <w:start w:val="1"/>
      <w:numFmt w:val="lowerRoman"/>
      <w:lvlText w:val="%3."/>
      <w:lvlJc w:val="right"/>
      <w:pPr>
        <w:ind w:left="2160" w:hanging="180"/>
      </w:pPr>
    </w:lvl>
    <w:lvl w:ilvl="3" w:tplc="F342C880">
      <w:start w:val="1"/>
      <w:numFmt w:val="decimal"/>
      <w:lvlText w:val="%4."/>
      <w:lvlJc w:val="left"/>
      <w:pPr>
        <w:ind w:left="2880" w:hanging="360"/>
      </w:pPr>
    </w:lvl>
    <w:lvl w:ilvl="4" w:tplc="844CCC98">
      <w:start w:val="1"/>
      <w:numFmt w:val="lowerLetter"/>
      <w:lvlText w:val="%5."/>
      <w:lvlJc w:val="left"/>
      <w:pPr>
        <w:ind w:left="3600" w:hanging="360"/>
      </w:pPr>
    </w:lvl>
    <w:lvl w:ilvl="5" w:tplc="9D927E3A">
      <w:start w:val="1"/>
      <w:numFmt w:val="lowerRoman"/>
      <w:lvlText w:val="%6."/>
      <w:lvlJc w:val="right"/>
      <w:pPr>
        <w:ind w:left="4320" w:hanging="180"/>
      </w:pPr>
    </w:lvl>
    <w:lvl w:ilvl="6" w:tplc="0160171E">
      <w:start w:val="1"/>
      <w:numFmt w:val="decimal"/>
      <w:lvlText w:val="%7."/>
      <w:lvlJc w:val="left"/>
      <w:pPr>
        <w:ind w:left="5040" w:hanging="360"/>
      </w:pPr>
    </w:lvl>
    <w:lvl w:ilvl="7" w:tplc="639A7598">
      <w:start w:val="1"/>
      <w:numFmt w:val="lowerLetter"/>
      <w:lvlText w:val="%8."/>
      <w:lvlJc w:val="left"/>
      <w:pPr>
        <w:ind w:left="5760" w:hanging="360"/>
      </w:pPr>
    </w:lvl>
    <w:lvl w:ilvl="8" w:tplc="E5DEF2D2">
      <w:start w:val="1"/>
      <w:numFmt w:val="lowerRoman"/>
      <w:lvlText w:val="%9."/>
      <w:lvlJc w:val="right"/>
      <w:pPr>
        <w:ind w:left="6480" w:hanging="180"/>
      </w:pPr>
    </w:lvl>
  </w:abstractNum>
  <w:num w:numId="1" w16cid:durableId="1478036802">
    <w:abstractNumId w:val="6"/>
  </w:num>
  <w:num w:numId="2" w16cid:durableId="1900480736">
    <w:abstractNumId w:val="5"/>
  </w:num>
  <w:num w:numId="3" w16cid:durableId="412243373">
    <w:abstractNumId w:val="3"/>
  </w:num>
  <w:num w:numId="4" w16cid:durableId="320544704">
    <w:abstractNumId w:val="0"/>
  </w:num>
  <w:num w:numId="5" w16cid:durableId="1206792624">
    <w:abstractNumId w:val="1"/>
  </w:num>
  <w:num w:numId="6" w16cid:durableId="1957784530">
    <w:abstractNumId w:val="2"/>
  </w:num>
  <w:num w:numId="7" w16cid:durableId="1412892115">
    <w:abstractNumId w:val="7"/>
  </w:num>
  <w:num w:numId="8" w16cid:durableId="7200109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BD0"/>
    <w:rsid w:val="00002564"/>
    <w:rsid w:val="00006490"/>
    <w:rsid w:val="0001119A"/>
    <w:rsid w:val="00017632"/>
    <w:rsid w:val="00022144"/>
    <w:rsid w:val="000236EC"/>
    <w:rsid w:val="000259C3"/>
    <w:rsid w:val="000329C0"/>
    <w:rsid w:val="0003789E"/>
    <w:rsid w:val="000404C0"/>
    <w:rsid w:val="00042561"/>
    <w:rsid w:val="00055001"/>
    <w:rsid w:val="000555F6"/>
    <w:rsid w:val="00065E97"/>
    <w:rsid w:val="000770CC"/>
    <w:rsid w:val="00087FB9"/>
    <w:rsid w:val="00092D6E"/>
    <w:rsid w:val="0009593B"/>
    <w:rsid w:val="000A2214"/>
    <w:rsid w:val="000A3485"/>
    <w:rsid w:val="000B625A"/>
    <w:rsid w:val="000C2F12"/>
    <w:rsid w:val="000D1292"/>
    <w:rsid w:val="000D1F7A"/>
    <w:rsid w:val="000D3D5C"/>
    <w:rsid w:val="000D79E5"/>
    <w:rsid w:val="000E6629"/>
    <w:rsid w:val="0010148B"/>
    <w:rsid w:val="00117A38"/>
    <w:rsid w:val="00122A71"/>
    <w:rsid w:val="0012674D"/>
    <w:rsid w:val="0013174F"/>
    <w:rsid w:val="00151EE5"/>
    <w:rsid w:val="00181A6B"/>
    <w:rsid w:val="0018279E"/>
    <w:rsid w:val="00193385"/>
    <w:rsid w:val="0019502C"/>
    <w:rsid w:val="0019526D"/>
    <w:rsid w:val="001A26DD"/>
    <w:rsid w:val="001B03C9"/>
    <w:rsid w:val="001C3EEC"/>
    <w:rsid w:val="001D6CF7"/>
    <w:rsid w:val="001E2E6A"/>
    <w:rsid w:val="001E675E"/>
    <w:rsid w:val="001F07CA"/>
    <w:rsid w:val="001F26E3"/>
    <w:rsid w:val="00204C5A"/>
    <w:rsid w:val="002129ED"/>
    <w:rsid w:val="00216CE3"/>
    <w:rsid w:val="0022447C"/>
    <w:rsid w:val="00224B96"/>
    <w:rsid w:val="00231E15"/>
    <w:rsid w:val="00235C14"/>
    <w:rsid w:val="002457F5"/>
    <w:rsid w:val="00260148"/>
    <w:rsid w:val="002625A2"/>
    <w:rsid w:val="0026558A"/>
    <w:rsid w:val="00276AD1"/>
    <w:rsid w:val="00277023"/>
    <w:rsid w:val="00282725"/>
    <w:rsid w:val="00286090"/>
    <w:rsid w:val="0028659F"/>
    <w:rsid w:val="002A150B"/>
    <w:rsid w:val="002A15A9"/>
    <w:rsid w:val="002A1BD0"/>
    <w:rsid w:val="002C2A7E"/>
    <w:rsid w:val="002C3BE4"/>
    <w:rsid w:val="002D1A9F"/>
    <w:rsid w:val="002D1F06"/>
    <w:rsid w:val="002D3013"/>
    <w:rsid w:val="002D5DF6"/>
    <w:rsid w:val="002E5161"/>
    <w:rsid w:val="002E633B"/>
    <w:rsid w:val="002F3CE9"/>
    <w:rsid w:val="002F7E04"/>
    <w:rsid w:val="00305072"/>
    <w:rsid w:val="00334BAE"/>
    <w:rsid w:val="003439BA"/>
    <w:rsid w:val="003500CD"/>
    <w:rsid w:val="00361CFF"/>
    <w:rsid w:val="00363DFD"/>
    <w:rsid w:val="00367501"/>
    <w:rsid w:val="003715AD"/>
    <w:rsid w:val="00371BD9"/>
    <w:rsid w:val="003821B5"/>
    <w:rsid w:val="00394DDB"/>
    <w:rsid w:val="00396292"/>
    <w:rsid w:val="0039659E"/>
    <w:rsid w:val="003A48CC"/>
    <w:rsid w:val="003A500D"/>
    <w:rsid w:val="003A5F0D"/>
    <w:rsid w:val="003B02D5"/>
    <w:rsid w:val="003B2461"/>
    <w:rsid w:val="003B5FC1"/>
    <w:rsid w:val="003B7003"/>
    <w:rsid w:val="003B7A75"/>
    <w:rsid w:val="003E62E3"/>
    <w:rsid w:val="003E66CB"/>
    <w:rsid w:val="003F631D"/>
    <w:rsid w:val="00410E09"/>
    <w:rsid w:val="00411CB0"/>
    <w:rsid w:val="0042207D"/>
    <w:rsid w:val="0042378E"/>
    <w:rsid w:val="004312FA"/>
    <w:rsid w:val="00434893"/>
    <w:rsid w:val="00435289"/>
    <w:rsid w:val="00440ABA"/>
    <w:rsid w:val="00441B55"/>
    <w:rsid w:val="00445F47"/>
    <w:rsid w:val="0045025D"/>
    <w:rsid w:val="0045149E"/>
    <w:rsid w:val="004526EE"/>
    <w:rsid w:val="004558B2"/>
    <w:rsid w:val="00463006"/>
    <w:rsid w:val="00467E19"/>
    <w:rsid w:val="004713FD"/>
    <w:rsid w:val="004727AC"/>
    <w:rsid w:val="00476DE4"/>
    <w:rsid w:val="00480A21"/>
    <w:rsid w:val="00481934"/>
    <w:rsid w:val="00481DC5"/>
    <w:rsid w:val="0048758B"/>
    <w:rsid w:val="00487F7D"/>
    <w:rsid w:val="00493C73"/>
    <w:rsid w:val="00496358"/>
    <w:rsid w:val="004A0DBA"/>
    <w:rsid w:val="004A1EB6"/>
    <w:rsid w:val="004A6625"/>
    <w:rsid w:val="004B216C"/>
    <w:rsid w:val="004C683E"/>
    <w:rsid w:val="004D290D"/>
    <w:rsid w:val="004D4F45"/>
    <w:rsid w:val="004E1FBC"/>
    <w:rsid w:val="00500997"/>
    <w:rsid w:val="0050449F"/>
    <w:rsid w:val="005170F5"/>
    <w:rsid w:val="00522591"/>
    <w:rsid w:val="0052676A"/>
    <w:rsid w:val="00530EF3"/>
    <w:rsid w:val="00532CF9"/>
    <w:rsid w:val="00535EBC"/>
    <w:rsid w:val="00540F17"/>
    <w:rsid w:val="005422C9"/>
    <w:rsid w:val="00543E73"/>
    <w:rsid w:val="00554ADE"/>
    <w:rsid w:val="00570E92"/>
    <w:rsid w:val="00582853"/>
    <w:rsid w:val="00585403"/>
    <w:rsid w:val="005906EE"/>
    <w:rsid w:val="005936DA"/>
    <w:rsid w:val="005A51D7"/>
    <w:rsid w:val="005B3C46"/>
    <w:rsid w:val="005B4992"/>
    <w:rsid w:val="005C352C"/>
    <w:rsid w:val="005C7EB8"/>
    <w:rsid w:val="005D1DCA"/>
    <w:rsid w:val="005E188D"/>
    <w:rsid w:val="005E18B3"/>
    <w:rsid w:val="005E245F"/>
    <w:rsid w:val="005E501F"/>
    <w:rsid w:val="005F3EA2"/>
    <w:rsid w:val="00604652"/>
    <w:rsid w:val="00612011"/>
    <w:rsid w:val="0061265A"/>
    <w:rsid w:val="00614675"/>
    <w:rsid w:val="0064519A"/>
    <w:rsid w:val="0065609A"/>
    <w:rsid w:val="00656315"/>
    <w:rsid w:val="00664D23"/>
    <w:rsid w:val="00671B58"/>
    <w:rsid w:val="006754BA"/>
    <w:rsid w:val="0067647B"/>
    <w:rsid w:val="00676DF2"/>
    <w:rsid w:val="00682CC2"/>
    <w:rsid w:val="00686EE0"/>
    <w:rsid w:val="0069795A"/>
    <w:rsid w:val="006A3A3D"/>
    <w:rsid w:val="006A7E7B"/>
    <w:rsid w:val="006B6D20"/>
    <w:rsid w:val="006B6D21"/>
    <w:rsid w:val="006B78FC"/>
    <w:rsid w:val="006C0652"/>
    <w:rsid w:val="006C101C"/>
    <w:rsid w:val="006C2C70"/>
    <w:rsid w:val="006C7887"/>
    <w:rsid w:val="006D0977"/>
    <w:rsid w:val="006D592E"/>
    <w:rsid w:val="006E310E"/>
    <w:rsid w:val="006F215E"/>
    <w:rsid w:val="006F223D"/>
    <w:rsid w:val="006F4709"/>
    <w:rsid w:val="00700DCF"/>
    <w:rsid w:val="00702B81"/>
    <w:rsid w:val="00704CBC"/>
    <w:rsid w:val="00706362"/>
    <w:rsid w:val="007066E4"/>
    <w:rsid w:val="007069AF"/>
    <w:rsid w:val="00717A9B"/>
    <w:rsid w:val="00717D4F"/>
    <w:rsid w:val="00727711"/>
    <w:rsid w:val="007323D2"/>
    <w:rsid w:val="00734AC3"/>
    <w:rsid w:val="0074264E"/>
    <w:rsid w:val="00753252"/>
    <w:rsid w:val="00753678"/>
    <w:rsid w:val="0076303A"/>
    <w:rsid w:val="00774209"/>
    <w:rsid w:val="00774BFD"/>
    <w:rsid w:val="00776AC3"/>
    <w:rsid w:val="0078434A"/>
    <w:rsid w:val="00787E3C"/>
    <w:rsid w:val="007900E2"/>
    <w:rsid w:val="00796468"/>
    <w:rsid w:val="007A08C2"/>
    <w:rsid w:val="007A6458"/>
    <w:rsid w:val="007A7FCC"/>
    <w:rsid w:val="007B3E00"/>
    <w:rsid w:val="007C33F9"/>
    <w:rsid w:val="007D1F23"/>
    <w:rsid w:val="007D4A2B"/>
    <w:rsid w:val="007E241A"/>
    <w:rsid w:val="007E2D6A"/>
    <w:rsid w:val="007F62CD"/>
    <w:rsid w:val="008002B6"/>
    <w:rsid w:val="00802687"/>
    <w:rsid w:val="00803FF0"/>
    <w:rsid w:val="008078FA"/>
    <w:rsid w:val="00807AD1"/>
    <w:rsid w:val="00811905"/>
    <w:rsid w:val="008215EE"/>
    <w:rsid w:val="00823731"/>
    <w:rsid w:val="00830D0D"/>
    <w:rsid w:val="008334A6"/>
    <w:rsid w:val="00841F54"/>
    <w:rsid w:val="0084686A"/>
    <w:rsid w:val="008506A6"/>
    <w:rsid w:val="00850D68"/>
    <w:rsid w:val="00850FF5"/>
    <w:rsid w:val="008528FA"/>
    <w:rsid w:val="00853783"/>
    <w:rsid w:val="00853F61"/>
    <w:rsid w:val="0085639D"/>
    <w:rsid w:val="00860EC0"/>
    <w:rsid w:val="00870E67"/>
    <w:rsid w:val="00871B74"/>
    <w:rsid w:val="00877C7C"/>
    <w:rsid w:val="008810B2"/>
    <w:rsid w:val="0088134F"/>
    <w:rsid w:val="008817A3"/>
    <w:rsid w:val="00896363"/>
    <w:rsid w:val="008A0391"/>
    <w:rsid w:val="008B18DE"/>
    <w:rsid w:val="008C0109"/>
    <w:rsid w:val="008C1754"/>
    <w:rsid w:val="008C40DB"/>
    <w:rsid w:val="008D42D8"/>
    <w:rsid w:val="008D4A2F"/>
    <w:rsid w:val="008E00B5"/>
    <w:rsid w:val="008E1945"/>
    <w:rsid w:val="008F18B8"/>
    <w:rsid w:val="008F5051"/>
    <w:rsid w:val="008F7CF1"/>
    <w:rsid w:val="00904DBE"/>
    <w:rsid w:val="009140FD"/>
    <w:rsid w:val="00916722"/>
    <w:rsid w:val="009333C3"/>
    <w:rsid w:val="00935CB6"/>
    <w:rsid w:val="009369E3"/>
    <w:rsid w:val="00944C33"/>
    <w:rsid w:val="00945401"/>
    <w:rsid w:val="009470A9"/>
    <w:rsid w:val="009474DE"/>
    <w:rsid w:val="00951EA9"/>
    <w:rsid w:val="009543B9"/>
    <w:rsid w:val="00955C6D"/>
    <w:rsid w:val="00955CC2"/>
    <w:rsid w:val="00977BF7"/>
    <w:rsid w:val="00980D00"/>
    <w:rsid w:val="00996C6C"/>
    <w:rsid w:val="009A224E"/>
    <w:rsid w:val="009A636C"/>
    <w:rsid w:val="009B0BD6"/>
    <w:rsid w:val="009B5392"/>
    <w:rsid w:val="009C6663"/>
    <w:rsid w:val="009E1F3A"/>
    <w:rsid w:val="009E676D"/>
    <w:rsid w:val="009E7C85"/>
    <w:rsid w:val="009F0E22"/>
    <w:rsid w:val="00A04C51"/>
    <w:rsid w:val="00A114DE"/>
    <w:rsid w:val="00A14DC8"/>
    <w:rsid w:val="00A23655"/>
    <w:rsid w:val="00A31EE2"/>
    <w:rsid w:val="00A35E45"/>
    <w:rsid w:val="00A46B93"/>
    <w:rsid w:val="00A4723E"/>
    <w:rsid w:val="00A52ED1"/>
    <w:rsid w:val="00A616B0"/>
    <w:rsid w:val="00A6259B"/>
    <w:rsid w:val="00A6274D"/>
    <w:rsid w:val="00A637F8"/>
    <w:rsid w:val="00A6723A"/>
    <w:rsid w:val="00A707E1"/>
    <w:rsid w:val="00A75901"/>
    <w:rsid w:val="00A77377"/>
    <w:rsid w:val="00A8291E"/>
    <w:rsid w:val="00A871BF"/>
    <w:rsid w:val="00A93CD5"/>
    <w:rsid w:val="00A94BAF"/>
    <w:rsid w:val="00AA7E4C"/>
    <w:rsid w:val="00AB532F"/>
    <w:rsid w:val="00AC1276"/>
    <w:rsid w:val="00AC1D65"/>
    <w:rsid w:val="00AC6D94"/>
    <w:rsid w:val="00AE0A46"/>
    <w:rsid w:val="00AE0C0B"/>
    <w:rsid w:val="00AF13D8"/>
    <w:rsid w:val="00B02122"/>
    <w:rsid w:val="00B12182"/>
    <w:rsid w:val="00B14643"/>
    <w:rsid w:val="00B1611B"/>
    <w:rsid w:val="00B217D5"/>
    <w:rsid w:val="00B30D29"/>
    <w:rsid w:val="00B373FC"/>
    <w:rsid w:val="00B40E92"/>
    <w:rsid w:val="00B4126B"/>
    <w:rsid w:val="00B452F5"/>
    <w:rsid w:val="00B50022"/>
    <w:rsid w:val="00B5233A"/>
    <w:rsid w:val="00B57B88"/>
    <w:rsid w:val="00B7163F"/>
    <w:rsid w:val="00B75F95"/>
    <w:rsid w:val="00B7656A"/>
    <w:rsid w:val="00B87013"/>
    <w:rsid w:val="00BA6612"/>
    <w:rsid w:val="00BB28F2"/>
    <w:rsid w:val="00BD1AAA"/>
    <w:rsid w:val="00BD2131"/>
    <w:rsid w:val="00BD631C"/>
    <w:rsid w:val="00BE1242"/>
    <w:rsid w:val="00C12D08"/>
    <w:rsid w:val="00C26C30"/>
    <w:rsid w:val="00C361EC"/>
    <w:rsid w:val="00C3644E"/>
    <w:rsid w:val="00C44806"/>
    <w:rsid w:val="00C5465E"/>
    <w:rsid w:val="00C54BA1"/>
    <w:rsid w:val="00C70A48"/>
    <w:rsid w:val="00C721FF"/>
    <w:rsid w:val="00C82182"/>
    <w:rsid w:val="00C8242C"/>
    <w:rsid w:val="00C83320"/>
    <w:rsid w:val="00C96201"/>
    <w:rsid w:val="00CA0BA6"/>
    <w:rsid w:val="00CA124A"/>
    <w:rsid w:val="00CA1E31"/>
    <w:rsid w:val="00CA392F"/>
    <w:rsid w:val="00CA6DF5"/>
    <w:rsid w:val="00CB149E"/>
    <w:rsid w:val="00CB7722"/>
    <w:rsid w:val="00CC7040"/>
    <w:rsid w:val="00CD0595"/>
    <w:rsid w:val="00CD38BF"/>
    <w:rsid w:val="00CD3D2B"/>
    <w:rsid w:val="00CD7F50"/>
    <w:rsid w:val="00CF140A"/>
    <w:rsid w:val="00CF7AB3"/>
    <w:rsid w:val="00D062CF"/>
    <w:rsid w:val="00D070A2"/>
    <w:rsid w:val="00D10716"/>
    <w:rsid w:val="00D10AC9"/>
    <w:rsid w:val="00D1405E"/>
    <w:rsid w:val="00D21A8D"/>
    <w:rsid w:val="00D30580"/>
    <w:rsid w:val="00D3130C"/>
    <w:rsid w:val="00D32406"/>
    <w:rsid w:val="00D473B0"/>
    <w:rsid w:val="00D52C9C"/>
    <w:rsid w:val="00D60FD0"/>
    <w:rsid w:val="00D7075F"/>
    <w:rsid w:val="00D762FC"/>
    <w:rsid w:val="00D771CD"/>
    <w:rsid w:val="00D81D55"/>
    <w:rsid w:val="00D83EE0"/>
    <w:rsid w:val="00D869BA"/>
    <w:rsid w:val="00D93D16"/>
    <w:rsid w:val="00D95A5D"/>
    <w:rsid w:val="00D96C86"/>
    <w:rsid w:val="00DA395D"/>
    <w:rsid w:val="00DA62D9"/>
    <w:rsid w:val="00DB7439"/>
    <w:rsid w:val="00DD463A"/>
    <w:rsid w:val="00DD5D90"/>
    <w:rsid w:val="00DD7582"/>
    <w:rsid w:val="00DE5B44"/>
    <w:rsid w:val="00DE6BA2"/>
    <w:rsid w:val="00DF1ADF"/>
    <w:rsid w:val="00DF3215"/>
    <w:rsid w:val="00E078FD"/>
    <w:rsid w:val="00E206D6"/>
    <w:rsid w:val="00E21838"/>
    <w:rsid w:val="00E219B0"/>
    <w:rsid w:val="00E21DDC"/>
    <w:rsid w:val="00E23707"/>
    <w:rsid w:val="00E26A4B"/>
    <w:rsid w:val="00E279EC"/>
    <w:rsid w:val="00E32AC4"/>
    <w:rsid w:val="00E50AF6"/>
    <w:rsid w:val="00E5593F"/>
    <w:rsid w:val="00E564A3"/>
    <w:rsid w:val="00E564F3"/>
    <w:rsid w:val="00E62472"/>
    <w:rsid w:val="00E73841"/>
    <w:rsid w:val="00E74EDE"/>
    <w:rsid w:val="00E776E1"/>
    <w:rsid w:val="00E8063B"/>
    <w:rsid w:val="00E879E7"/>
    <w:rsid w:val="00E91014"/>
    <w:rsid w:val="00E92CB7"/>
    <w:rsid w:val="00E94BE5"/>
    <w:rsid w:val="00E97DFF"/>
    <w:rsid w:val="00EA40CE"/>
    <w:rsid w:val="00EB3790"/>
    <w:rsid w:val="00EC14D1"/>
    <w:rsid w:val="00EC3523"/>
    <w:rsid w:val="00ED1EB3"/>
    <w:rsid w:val="00ED6814"/>
    <w:rsid w:val="00EF0326"/>
    <w:rsid w:val="00F00A84"/>
    <w:rsid w:val="00F01AFE"/>
    <w:rsid w:val="00F02B2C"/>
    <w:rsid w:val="00F03D17"/>
    <w:rsid w:val="00F042B1"/>
    <w:rsid w:val="00F04F6A"/>
    <w:rsid w:val="00F06360"/>
    <w:rsid w:val="00F12CF5"/>
    <w:rsid w:val="00F15742"/>
    <w:rsid w:val="00F21666"/>
    <w:rsid w:val="00F263FA"/>
    <w:rsid w:val="00F27EFD"/>
    <w:rsid w:val="00F303C6"/>
    <w:rsid w:val="00F35901"/>
    <w:rsid w:val="00F36618"/>
    <w:rsid w:val="00F43ACD"/>
    <w:rsid w:val="00F557FE"/>
    <w:rsid w:val="00F5791E"/>
    <w:rsid w:val="00F62345"/>
    <w:rsid w:val="00F6599F"/>
    <w:rsid w:val="00F762AA"/>
    <w:rsid w:val="00F814FC"/>
    <w:rsid w:val="00F93E32"/>
    <w:rsid w:val="00F941E8"/>
    <w:rsid w:val="00FA0480"/>
    <w:rsid w:val="00FA4C9E"/>
    <w:rsid w:val="00FB13FF"/>
    <w:rsid w:val="00FB6919"/>
    <w:rsid w:val="00FC5BC9"/>
    <w:rsid w:val="00FC6C1C"/>
    <w:rsid w:val="00FD3CFF"/>
    <w:rsid w:val="00FD3E05"/>
    <w:rsid w:val="00FD478C"/>
    <w:rsid w:val="00FD70C5"/>
    <w:rsid w:val="00FF1E90"/>
    <w:rsid w:val="00FF3C5E"/>
    <w:rsid w:val="00FF435F"/>
    <w:rsid w:val="02B84D5B"/>
    <w:rsid w:val="038B808D"/>
    <w:rsid w:val="03AB937A"/>
    <w:rsid w:val="043C71C4"/>
    <w:rsid w:val="05606E6B"/>
    <w:rsid w:val="05BAEEC0"/>
    <w:rsid w:val="05E441E0"/>
    <w:rsid w:val="064FCE76"/>
    <w:rsid w:val="068EFAB4"/>
    <w:rsid w:val="086C1A7F"/>
    <w:rsid w:val="08B3EEAA"/>
    <w:rsid w:val="0A914146"/>
    <w:rsid w:val="0CE2F201"/>
    <w:rsid w:val="0D043988"/>
    <w:rsid w:val="0E5095F0"/>
    <w:rsid w:val="0ECA1245"/>
    <w:rsid w:val="0F5677D9"/>
    <w:rsid w:val="0F9C150B"/>
    <w:rsid w:val="109818D4"/>
    <w:rsid w:val="11279258"/>
    <w:rsid w:val="117EC56F"/>
    <w:rsid w:val="11BEF60E"/>
    <w:rsid w:val="122078F6"/>
    <w:rsid w:val="1236CFE5"/>
    <w:rsid w:val="12617496"/>
    <w:rsid w:val="1349BD6E"/>
    <w:rsid w:val="1529DCFC"/>
    <w:rsid w:val="170635AD"/>
    <w:rsid w:val="17522D4F"/>
    <w:rsid w:val="1769533E"/>
    <w:rsid w:val="185315B8"/>
    <w:rsid w:val="18FB5AB3"/>
    <w:rsid w:val="198543D5"/>
    <w:rsid w:val="1A6482F3"/>
    <w:rsid w:val="1AE94A7E"/>
    <w:rsid w:val="1B043D50"/>
    <w:rsid w:val="1B0A3AD2"/>
    <w:rsid w:val="1B809C00"/>
    <w:rsid w:val="1BA95F96"/>
    <w:rsid w:val="1BAD47D8"/>
    <w:rsid w:val="1C6C1057"/>
    <w:rsid w:val="1CFFE24D"/>
    <w:rsid w:val="1D7ECC8F"/>
    <w:rsid w:val="1D8CAD67"/>
    <w:rsid w:val="1E37D1E6"/>
    <w:rsid w:val="1E648C4D"/>
    <w:rsid w:val="1E665513"/>
    <w:rsid w:val="1F535970"/>
    <w:rsid w:val="1FF1B3EB"/>
    <w:rsid w:val="209303BE"/>
    <w:rsid w:val="20CFDB51"/>
    <w:rsid w:val="20FE6C6A"/>
    <w:rsid w:val="211A0CBD"/>
    <w:rsid w:val="2141F951"/>
    <w:rsid w:val="2372C70B"/>
    <w:rsid w:val="258AFC4C"/>
    <w:rsid w:val="258B5307"/>
    <w:rsid w:val="25E1B79E"/>
    <w:rsid w:val="26203703"/>
    <w:rsid w:val="26615A16"/>
    <w:rsid w:val="26E400E3"/>
    <w:rsid w:val="2849EB02"/>
    <w:rsid w:val="29FB440A"/>
    <w:rsid w:val="2A8439C5"/>
    <w:rsid w:val="2AE96E7C"/>
    <w:rsid w:val="2B0570B6"/>
    <w:rsid w:val="2B9249D8"/>
    <w:rsid w:val="2DC3A32B"/>
    <w:rsid w:val="2E88C61E"/>
    <w:rsid w:val="305725B2"/>
    <w:rsid w:val="308057EB"/>
    <w:rsid w:val="30829471"/>
    <w:rsid w:val="3151C339"/>
    <w:rsid w:val="316B438A"/>
    <w:rsid w:val="31721B3E"/>
    <w:rsid w:val="31C3BEDA"/>
    <w:rsid w:val="3258C3C9"/>
    <w:rsid w:val="33BE514C"/>
    <w:rsid w:val="347EFEDB"/>
    <w:rsid w:val="34A4C0EB"/>
    <w:rsid w:val="3536B3FB"/>
    <w:rsid w:val="35D4FDDA"/>
    <w:rsid w:val="362D21E2"/>
    <w:rsid w:val="368DAF82"/>
    <w:rsid w:val="36CF692F"/>
    <w:rsid w:val="38105786"/>
    <w:rsid w:val="384D633C"/>
    <w:rsid w:val="3A62D598"/>
    <w:rsid w:val="3A813535"/>
    <w:rsid w:val="3B382B92"/>
    <w:rsid w:val="3BF2420A"/>
    <w:rsid w:val="3EE28DFD"/>
    <w:rsid w:val="3EFADE25"/>
    <w:rsid w:val="403135C9"/>
    <w:rsid w:val="415A38FC"/>
    <w:rsid w:val="4292A0F1"/>
    <w:rsid w:val="432CFF75"/>
    <w:rsid w:val="43C9E55D"/>
    <w:rsid w:val="443592B5"/>
    <w:rsid w:val="45CD8A05"/>
    <w:rsid w:val="45EFE18D"/>
    <w:rsid w:val="46221CED"/>
    <w:rsid w:val="464F7838"/>
    <w:rsid w:val="468AAD4D"/>
    <w:rsid w:val="46961D73"/>
    <w:rsid w:val="46A7E884"/>
    <w:rsid w:val="46AF6EF9"/>
    <w:rsid w:val="46B0FB20"/>
    <w:rsid w:val="4731FF59"/>
    <w:rsid w:val="48081285"/>
    <w:rsid w:val="4862FE86"/>
    <w:rsid w:val="493A02AF"/>
    <w:rsid w:val="4A7A685F"/>
    <w:rsid w:val="4AFA7E65"/>
    <w:rsid w:val="4B660998"/>
    <w:rsid w:val="4B67EC07"/>
    <w:rsid w:val="4B716E6E"/>
    <w:rsid w:val="4BDEEE27"/>
    <w:rsid w:val="4C22EAA8"/>
    <w:rsid w:val="4C3B57A3"/>
    <w:rsid w:val="4D03CA2C"/>
    <w:rsid w:val="4EEB03C0"/>
    <w:rsid w:val="4EF4CF25"/>
    <w:rsid w:val="500CB16D"/>
    <w:rsid w:val="50FD1C45"/>
    <w:rsid w:val="516A4975"/>
    <w:rsid w:val="523D8DFD"/>
    <w:rsid w:val="52B5C890"/>
    <w:rsid w:val="533CC116"/>
    <w:rsid w:val="534FD945"/>
    <w:rsid w:val="5360807D"/>
    <w:rsid w:val="541336FC"/>
    <w:rsid w:val="54823615"/>
    <w:rsid w:val="55AC76AC"/>
    <w:rsid w:val="55BB2149"/>
    <w:rsid w:val="55F67C93"/>
    <w:rsid w:val="5643BF48"/>
    <w:rsid w:val="576062CF"/>
    <w:rsid w:val="57A1C30F"/>
    <w:rsid w:val="57CD01B2"/>
    <w:rsid w:val="5816C733"/>
    <w:rsid w:val="58E54400"/>
    <w:rsid w:val="59140113"/>
    <w:rsid w:val="59375B5A"/>
    <w:rsid w:val="597B5D93"/>
    <w:rsid w:val="59E74FCB"/>
    <w:rsid w:val="5A968076"/>
    <w:rsid w:val="5B3533E9"/>
    <w:rsid w:val="5B7257E8"/>
    <w:rsid w:val="5D41937F"/>
    <w:rsid w:val="5DAF375F"/>
    <w:rsid w:val="5E72C1D5"/>
    <w:rsid w:val="5E87343A"/>
    <w:rsid w:val="60E75912"/>
    <w:rsid w:val="61910E40"/>
    <w:rsid w:val="64E00234"/>
    <w:rsid w:val="652284BD"/>
    <w:rsid w:val="65714DA4"/>
    <w:rsid w:val="664219FF"/>
    <w:rsid w:val="6713DC08"/>
    <w:rsid w:val="67997A9F"/>
    <w:rsid w:val="69D0D185"/>
    <w:rsid w:val="6A0F6C75"/>
    <w:rsid w:val="6AD11B61"/>
    <w:rsid w:val="6B7D9D0B"/>
    <w:rsid w:val="6C3DA566"/>
    <w:rsid w:val="6D976188"/>
    <w:rsid w:val="6E08BC23"/>
    <w:rsid w:val="6E827B93"/>
    <w:rsid w:val="6E94515B"/>
    <w:rsid w:val="6E98F034"/>
    <w:rsid w:val="6ECE62EE"/>
    <w:rsid w:val="6F8B47D8"/>
    <w:rsid w:val="6FE85483"/>
    <w:rsid w:val="709762D6"/>
    <w:rsid w:val="70B176D9"/>
    <w:rsid w:val="717E282B"/>
    <w:rsid w:val="71B2E56A"/>
    <w:rsid w:val="72E609EB"/>
    <w:rsid w:val="733B038C"/>
    <w:rsid w:val="7347FCF7"/>
    <w:rsid w:val="74440036"/>
    <w:rsid w:val="76AEBEB6"/>
    <w:rsid w:val="7A2CB687"/>
    <w:rsid w:val="7B3FE3A6"/>
    <w:rsid w:val="7BE235A5"/>
    <w:rsid w:val="7BF3BE02"/>
    <w:rsid w:val="7C273150"/>
    <w:rsid w:val="7C2A2EF3"/>
    <w:rsid w:val="7D088184"/>
    <w:rsid w:val="7D4E3716"/>
    <w:rsid w:val="7E8C082A"/>
    <w:rsid w:val="7EBD7D83"/>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B3F44"/>
  <w15:chartTrackingRefBased/>
  <w15:docId w15:val="{34C47CDF-4A9B-4B2C-A6A4-E816A8F00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pPr>
      <w:spacing w:after="0" w:line="480" w:lineRule="auto"/>
      <w:ind w:firstLine="720"/>
    </w:pPr>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unhideWhenUsed/>
    <w:qFormat/>
    <w:rsid w:val="007D4A2B"/>
    <w:pPr>
      <w:ind w:firstLine="0"/>
      <w:outlineLvl w:val="1"/>
    </w:pPr>
    <w:rPr>
      <w:b/>
      <w:bCs/>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pPr>
      <w:spacing w:after="0" w:line="240" w:lineRule="auto"/>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AF13D8"/>
    <w:pPr>
      <w:spacing w:before="100" w:beforeAutospacing="1" w:after="100" w:afterAutospacing="1" w:line="240" w:lineRule="auto"/>
      <w:ind w:firstLine="0"/>
    </w:pPr>
    <w:rPr>
      <w:rFonts w:ascii="Times New Roman" w:eastAsia="Times New Roman" w:hAnsi="Times New Roman" w:cs="Times New Roman"/>
      <w:sz w:val="24"/>
      <w:szCs w:val="24"/>
      <w:lang w:eastAsia="zh-CN"/>
    </w:rPr>
  </w:style>
  <w:style w:type="character" w:customStyle="1" w:styleId="url">
    <w:name w:val="url"/>
    <w:basedOn w:val="DefaultParagraphFont"/>
    <w:rsid w:val="00AF13D8"/>
  </w:style>
  <w:style w:type="character" w:customStyle="1" w:styleId="NoSpacingChar">
    <w:name w:val="No Spacing Char"/>
    <w:basedOn w:val="DefaultParagraphFont"/>
    <w:link w:val="NoSpacing"/>
    <w:uiPriority w:val="1"/>
    <w:rsid w:val="00A114DE"/>
  </w:style>
  <w:style w:type="paragraph" w:styleId="TOC1">
    <w:name w:val="toc 1"/>
    <w:basedOn w:val="Normal"/>
    <w:next w:val="Normal"/>
    <w:autoRedefine/>
    <w:uiPriority w:val="39"/>
    <w:unhideWhenUsed/>
    <w:rsid w:val="00DE6BA2"/>
    <w:pPr>
      <w:spacing w:before="240" w:after="120"/>
    </w:pPr>
    <w:rPr>
      <w:rFonts w:cstheme="minorHAnsi"/>
      <w:b/>
      <w:bCs/>
      <w:sz w:val="20"/>
      <w:szCs w:val="20"/>
    </w:rPr>
  </w:style>
  <w:style w:type="paragraph" w:styleId="TOC2">
    <w:name w:val="toc 2"/>
    <w:basedOn w:val="Normal"/>
    <w:next w:val="Normal"/>
    <w:autoRedefine/>
    <w:uiPriority w:val="39"/>
    <w:unhideWhenUsed/>
    <w:rsid w:val="00DE6BA2"/>
    <w:pPr>
      <w:spacing w:before="120"/>
      <w:ind w:left="220"/>
    </w:pPr>
    <w:rPr>
      <w:rFonts w:cstheme="minorHAnsi"/>
      <w:i/>
      <w:iCs/>
      <w:sz w:val="20"/>
      <w:szCs w:val="20"/>
    </w:rPr>
  </w:style>
  <w:style w:type="paragraph" w:styleId="TOC3">
    <w:name w:val="toc 3"/>
    <w:basedOn w:val="Normal"/>
    <w:next w:val="Normal"/>
    <w:autoRedefine/>
    <w:uiPriority w:val="39"/>
    <w:unhideWhenUsed/>
    <w:rsid w:val="00DE6BA2"/>
    <w:pPr>
      <w:ind w:left="440"/>
    </w:pPr>
    <w:rPr>
      <w:rFonts w:cstheme="minorHAnsi"/>
      <w:sz w:val="20"/>
      <w:szCs w:val="20"/>
    </w:rPr>
  </w:style>
  <w:style w:type="paragraph" w:styleId="TOC4">
    <w:name w:val="toc 4"/>
    <w:basedOn w:val="Normal"/>
    <w:next w:val="Normal"/>
    <w:autoRedefine/>
    <w:uiPriority w:val="39"/>
    <w:unhideWhenUsed/>
    <w:rsid w:val="00DE6BA2"/>
    <w:pPr>
      <w:ind w:left="660"/>
    </w:pPr>
    <w:rPr>
      <w:rFonts w:cstheme="minorHAnsi"/>
      <w:sz w:val="20"/>
      <w:szCs w:val="20"/>
    </w:rPr>
  </w:style>
  <w:style w:type="paragraph" w:styleId="TOC5">
    <w:name w:val="toc 5"/>
    <w:basedOn w:val="Normal"/>
    <w:next w:val="Normal"/>
    <w:autoRedefine/>
    <w:uiPriority w:val="39"/>
    <w:unhideWhenUsed/>
    <w:rsid w:val="00DE6BA2"/>
    <w:pPr>
      <w:ind w:left="880"/>
    </w:pPr>
    <w:rPr>
      <w:rFonts w:cstheme="minorHAnsi"/>
      <w:sz w:val="20"/>
      <w:szCs w:val="20"/>
    </w:rPr>
  </w:style>
  <w:style w:type="paragraph" w:styleId="TOC6">
    <w:name w:val="toc 6"/>
    <w:basedOn w:val="Normal"/>
    <w:next w:val="Normal"/>
    <w:autoRedefine/>
    <w:uiPriority w:val="39"/>
    <w:unhideWhenUsed/>
    <w:rsid w:val="00DE6BA2"/>
    <w:pPr>
      <w:ind w:left="1100"/>
    </w:pPr>
    <w:rPr>
      <w:rFonts w:cstheme="minorHAnsi"/>
      <w:sz w:val="20"/>
      <w:szCs w:val="20"/>
    </w:rPr>
  </w:style>
  <w:style w:type="paragraph" w:styleId="TOC7">
    <w:name w:val="toc 7"/>
    <w:basedOn w:val="Normal"/>
    <w:next w:val="Normal"/>
    <w:autoRedefine/>
    <w:uiPriority w:val="39"/>
    <w:unhideWhenUsed/>
    <w:rsid w:val="00DE6BA2"/>
    <w:pPr>
      <w:ind w:left="1320"/>
    </w:pPr>
    <w:rPr>
      <w:rFonts w:cstheme="minorHAnsi"/>
      <w:sz w:val="20"/>
      <w:szCs w:val="20"/>
    </w:rPr>
  </w:style>
  <w:style w:type="paragraph" w:styleId="TOC8">
    <w:name w:val="toc 8"/>
    <w:basedOn w:val="Normal"/>
    <w:next w:val="Normal"/>
    <w:autoRedefine/>
    <w:uiPriority w:val="39"/>
    <w:unhideWhenUsed/>
    <w:rsid w:val="00DE6BA2"/>
    <w:pPr>
      <w:ind w:left="1540"/>
    </w:pPr>
    <w:rPr>
      <w:rFonts w:cstheme="minorHAnsi"/>
      <w:sz w:val="20"/>
      <w:szCs w:val="20"/>
    </w:rPr>
  </w:style>
  <w:style w:type="paragraph" w:styleId="TOC9">
    <w:name w:val="toc 9"/>
    <w:basedOn w:val="Normal"/>
    <w:next w:val="Normal"/>
    <w:autoRedefine/>
    <w:uiPriority w:val="39"/>
    <w:unhideWhenUsed/>
    <w:rsid w:val="00DE6BA2"/>
    <w:pPr>
      <w:ind w:left="1760"/>
    </w:pPr>
    <w:rPr>
      <w:rFonts w:cstheme="minorHAnsi"/>
      <w:sz w:val="20"/>
      <w:szCs w:val="20"/>
    </w:rPr>
  </w:style>
  <w:style w:type="paragraph" w:styleId="TOCHeading">
    <w:name w:val="TOC Heading"/>
    <w:basedOn w:val="Heading1"/>
    <w:next w:val="Normal"/>
    <w:uiPriority w:val="39"/>
    <w:unhideWhenUsed/>
    <w:qFormat/>
    <w:rsid w:val="00DE6BA2"/>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ListParagraph">
    <w:name w:val="List Paragraph"/>
    <w:basedOn w:val="Normal"/>
    <w:uiPriority w:val="34"/>
    <w:qFormat/>
    <w:rsid w:val="006B78FC"/>
    <w:pPr>
      <w:suppressAutoHyphens/>
      <w:spacing w:after="160" w:line="259" w:lineRule="auto"/>
      <w:ind w:left="720" w:firstLine="0"/>
      <w:contextualSpacing/>
    </w:pPr>
  </w:style>
  <w:style w:type="character" w:styleId="FollowedHyperlink">
    <w:name w:val="FollowedHyperlink"/>
    <w:basedOn w:val="DefaultParagraphFont"/>
    <w:uiPriority w:val="99"/>
    <w:semiHidden/>
    <w:unhideWhenUsed/>
    <w:rsid w:val="000A22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8224489">
      <w:bodyDiv w:val="1"/>
      <w:marLeft w:val="0"/>
      <w:marRight w:val="0"/>
      <w:marTop w:val="0"/>
      <w:marBottom w:val="0"/>
      <w:divBdr>
        <w:top w:val="none" w:sz="0" w:space="0" w:color="auto"/>
        <w:left w:val="none" w:sz="0" w:space="0" w:color="auto"/>
        <w:bottom w:val="none" w:sz="0" w:space="0" w:color="auto"/>
        <w:right w:val="none" w:sz="0" w:space="0" w:color="auto"/>
      </w:divBdr>
      <w:divsChild>
        <w:div w:id="1316572622">
          <w:marLeft w:val="0"/>
          <w:marRight w:val="0"/>
          <w:marTop w:val="0"/>
          <w:marBottom w:val="0"/>
          <w:divBdr>
            <w:top w:val="none" w:sz="0" w:space="0" w:color="auto"/>
            <w:left w:val="none" w:sz="0" w:space="0" w:color="auto"/>
            <w:bottom w:val="none" w:sz="0" w:space="0" w:color="auto"/>
            <w:right w:val="none" w:sz="0" w:space="0" w:color="auto"/>
          </w:divBdr>
        </w:div>
        <w:div w:id="1745646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medium.com/marketing-in-the-age-of-digital/my-problem-with-zaras-user-experience-100a0ee4ab0b" TargetMode="Externa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yperlink" Target="https://medium.com/marketing-in-the-age-of-digital/my-problem-with-zaras-user-experience-100a0ee4ab0b" TargetMode="External"/><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eader" Target="header2.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ysan\AppData\Roaming\Microsoft\Templates\Professional%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C3815E19F6247529064BB436D8DC50E"/>
        <w:category>
          <w:name w:val="General"/>
          <w:gallery w:val="placeholder"/>
        </w:category>
        <w:types>
          <w:type w:val="bbPlcHdr"/>
        </w:types>
        <w:behaviors>
          <w:behavior w:val="content"/>
        </w:behaviors>
        <w:guid w:val="{FBC453C9-D2DF-426C-81C8-CC7A3801C36E}"/>
      </w:docPartPr>
      <w:docPartBody>
        <w:p w:rsidR="00192CBC" w:rsidRDefault="00000000">
          <w:pPr>
            <w:pStyle w:val="4C3815E19F6247529064BB436D8DC50E"/>
          </w:pPr>
          <w:r w:rsidRPr="576062CF">
            <w:t>References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2BE"/>
    <w:rsid w:val="00192CBC"/>
    <w:rsid w:val="006964C5"/>
    <w:rsid w:val="00D025A2"/>
    <w:rsid w:val="00D722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0" w:line="480" w:lineRule="auto"/>
      <w:jc w:val="center"/>
      <w:outlineLvl w:val="0"/>
    </w:pPr>
    <w:rPr>
      <w:rFonts w:eastAsiaTheme="minorHAnsi"/>
      <w:b/>
      <w:bCs/>
      <w:kern w:val="0"/>
      <w:lang w:eastAsia="en-US"/>
      <w14:ligatures w14:val="none"/>
    </w:rPr>
  </w:style>
  <w:style w:type="paragraph" w:styleId="Heading3">
    <w:name w:val="heading 3"/>
    <w:basedOn w:val="Normal"/>
    <w:next w:val="Normal"/>
    <w:link w:val="Heading3Char"/>
    <w:uiPriority w:val="9"/>
    <w:unhideWhenUsed/>
    <w:qFormat/>
    <w:pPr>
      <w:spacing w:after="0" w:line="480" w:lineRule="auto"/>
      <w:outlineLvl w:val="2"/>
    </w:pPr>
    <w:rPr>
      <w:rFonts w:eastAsiaTheme="minorHAnsi"/>
      <w:b/>
      <w:bCs/>
      <w:i/>
      <w:iCs/>
      <w:kern w:val="0"/>
      <w:lang w:eastAsia="en-US"/>
      <w14:ligatures w14:val="none"/>
    </w:rPr>
  </w:style>
  <w:style w:type="paragraph" w:styleId="Heading4">
    <w:name w:val="heading 4"/>
    <w:basedOn w:val="Normal"/>
    <w:next w:val="Normal"/>
    <w:link w:val="Heading4Char"/>
    <w:uiPriority w:val="9"/>
    <w:unhideWhenUsed/>
    <w:qFormat/>
    <w:pPr>
      <w:spacing w:after="0" w:line="480" w:lineRule="auto"/>
      <w:outlineLvl w:val="3"/>
    </w:pPr>
    <w:rPr>
      <w:rFonts w:eastAsiaTheme="minorHAnsi"/>
      <w:b/>
      <w:bCs/>
      <w:kern w:val="0"/>
      <w:lang w:eastAsia="en-US"/>
      <w14:ligatures w14:val="none"/>
    </w:rPr>
  </w:style>
  <w:style w:type="paragraph" w:styleId="Heading5">
    <w:name w:val="heading 5"/>
    <w:basedOn w:val="Normal"/>
    <w:next w:val="Normal"/>
    <w:link w:val="Heading5Char"/>
    <w:uiPriority w:val="9"/>
    <w:unhideWhenUsed/>
    <w:qFormat/>
    <w:pPr>
      <w:spacing w:after="0" w:line="480" w:lineRule="auto"/>
      <w:outlineLvl w:val="4"/>
    </w:pPr>
    <w:rPr>
      <w:rFonts w:eastAsiaTheme="minorHAnsi"/>
      <w:b/>
      <w:bCs/>
      <w:i/>
      <w:iCs/>
      <w:kern w:val="0"/>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55CBAA376B44F68A2AB6DFC7B93D8B">
    <w:name w:val="9D55CBAA376B44F68A2AB6DFC7B93D8B"/>
  </w:style>
  <w:style w:type="paragraph" w:customStyle="1" w:styleId="E7EF3D9D152E4E12A998951DD0172F9E">
    <w:name w:val="E7EF3D9D152E4E12A998951DD0172F9E"/>
  </w:style>
  <w:style w:type="paragraph" w:customStyle="1" w:styleId="E95B2A66306E42329ACAC6C12BAE6F2D">
    <w:name w:val="E95B2A66306E42329ACAC6C12BAE6F2D"/>
  </w:style>
  <w:style w:type="paragraph" w:customStyle="1" w:styleId="6B81B4CA38214D589D5FEACEB10B1E20">
    <w:name w:val="6B81B4CA38214D589D5FEACEB10B1E20"/>
  </w:style>
  <w:style w:type="paragraph" w:customStyle="1" w:styleId="AA1F98251CAF48B1A1F069DF367919D0">
    <w:name w:val="AA1F98251CAF48B1A1F069DF367919D0"/>
  </w:style>
  <w:style w:type="paragraph" w:customStyle="1" w:styleId="8D6FFD766F8D40AFA7B100D957AD5514">
    <w:name w:val="8D6FFD766F8D40AFA7B100D957AD5514"/>
  </w:style>
  <w:style w:type="paragraph" w:customStyle="1" w:styleId="42EC865831E74903999773DC40773FDE">
    <w:name w:val="42EC865831E74903999773DC40773FDE"/>
  </w:style>
  <w:style w:type="paragraph" w:customStyle="1" w:styleId="6251BDEFF0C546DC9ECF9868A83CFBCB">
    <w:name w:val="6251BDEFF0C546DC9ECF9868A83CFBCB"/>
  </w:style>
  <w:style w:type="paragraph" w:customStyle="1" w:styleId="82A1C134691C44F48B4930BE0980E2CA">
    <w:name w:val="82A1C134691C44F48B4930BE0980E2CA"/>
  </w:style>
  <w:style w:type="paragraph" w:customStyle="1" w:styleId="C8E43A680EFD4FAAAB4D56C7FD0389F6">
    <w:name w:val="C8E43A680EFD4FAAAB4D56C7FD0389F6"/>
  </w:style>
  <w:style w:type="character" w:styleId="Strong">
    <w:name w:val="Strong"/>
    <w:basedOn w:val="DefaultParagraphFont"/>
    <w:uiPriority w:val="22"/>
    <w:qFormat/>
    <w:rPr>
      <w:b/>
      <w:bCs/>
    </w:rPr>
  </w:style>
  <w:style w:type="paragraph" w:customStyle="1" w:styleId="5043CE580EEE48049355FE1743DCB067">
    <w:name w:val="5043CE580EEE48049355FE1743DCB067"/>
  </w:style>
  <w:style w:type="character" w:styleId="Emphasis">
    <w:name w:val="Emphasis"/>
    <w:basedOn w:val="DefaultParagraphFont"/>
    <w:uiPriority w:val="20"/>
    <w:qFormat/>
    <w:rPr>
      <w:i/>
      <w:iCs/>
    </w:rPr>
  </w:style>
  <w:style w:type="paragraph" w:customStyle="1" w:styleId="08C97578C8814085BA3BD2B53C152981">
    <w:name w:val="08C97578C8814085BA3BD2B53C152981"/>
  </w:style>
  <w:style w:type="paragraph" w:customStyle="1" w:styleId="C6A14529483F41108F0562B27ECD9AF4">
    <w:name w:val="C6A14529483F41108F0562B27ECD9AF4"/>
  </w:style>
  <w:style w:type="paragraph" w:customStyle="1" w:styleId="0D90208D6174418483D99DB303FD9350">
    <w:name w:val="0D90208D6174418483D99DB303FD9350"/>
  </w:style>
  <w:style w:type="paragraph" w:customStyle="1" w:styleId="E0DBC33FEB6742E19B45AA7FE3667754">
    <w:name w:val="E0DBC33FEB6742E19B45AA7FE3667754"/>
  </w:style>
  <w:style w:type="character" w:customStyle="1" w:styleId="Heading1Char">
    <w:name w:val="Heading 1 Char"/>
    <w:basedOn w:val="DefaultParagraphFont"/>
    <w:link w:val="Heading1"/>
    <w:uiPriority w:val="9"/>
    <w:rPr>
      <w:rFonts w:eastAsiaTheme="minorHAnsi"/>
      <w:b/>
      <w:bCs/>
      <w:kern w:val="0"/>
      <w:lang w:eastAsia="en-US"/>
      <w14:ligatures w14:val="none"/>
    </w:rPr>
  </w:style>
  <w:style w:type="paragraph" w:customStyle="1" w:styleId="116DE35E48864FEDBB1604F553D845CD">
    <w:name w:val="116DE35E48864FEDBB1604F553D845CD"/>
  </w:style>
  <w:style w:type="paragraph" w:customStyle="1" w:styleId="DDC65B132B34483DA7098911760FB589">
    <w:name w:val="DDC65B132B34483DA7098911760FB589"/>
  </w:style>
  <w:style w:type="paragraph" w:customStyle="1" w:styleId="EBF1D90DE1F1472BA389AE69C65DED3B">
    <w:name w:val="EBF1D90DE1F1472BA389AE69C65DED3B"/>
  </w:style>
  <w:style w:type="paragraph" w:customStyle="1" w:styleId="94F075D3198744F681CE939F5E3CFB0B">
    <w:name w:val="94F075D3198744F681CE939F5E3CFB0B"/>
  </w:style>
  <w:style w:type="character" w:customStyle="1" w:styleId="Heading3Char">
    <w:name w:val="Heading 3 Char"/>
    <w:basedOn w:val="DefaultParagraphFont"/>
    <w:link w:val="Heading3"/>
    <w:uiPriority w:val="9"/>
    <w:rPr>
      <w:rFonts w:eastAsiaTheme="minorHAnsi"/>
      <w:b/>
      <w:bCs/>
      <w:i/>
      <w:iCs/>
      <w:kern w:val="0"/>
      <w:lang w:eastAsia="en-US"/>
      <w14:ligatures w14:val="none"/>
    </w:rPr>
  </w:style>
  <w:style w:type="paragraph" w:customStyle="1" w:styleId="4B4329E9DD7D46499AC59D48618AA23F">
    <w:name w:val="4B4329E9DD7D46499AC59D48618AA23F"/>
  </w:style>
  <w:style w:type="paragraph" w:customStyle="1" w:styleId="D8038A00E385416E826EDAE3407B6181">
    <w:name w:val="D8038A00E385416E826EDAE3407B6181"/>
  </w:style>
  <w:style w:type="character" w:customStyle="1" w:styleId="Heading4Char">
    <w:name w:val="Heading 4 Char"/>
    <w:basedOn w:val="DefaultParagraphFont"/>
    <w:link w:val="Heading4"/>
    <w:uiPriority w:val="9"/>
    <w:rPr>
      <w:rFonts w:eastAsiaTheme="minorHAnsi"/>
      <w:b/>
      <w:bCs/>
      <w:kern w:val="0"/>
      <w:lang w:eastAsia="en-US"/>
      <w14:ligatures w14:val="none"/>
    </w:rPr>
  </w:style>
  <w:style w:type="paragraph" w:customStyle="1" w:styleId="F09FBC5F093240B6AE444E0756E6A2DE">
    <w:name w:val="F09FBC5F093240B6AE444E0756E6A2DE"/>
  </w:style>
  <w:style w:type="paragraph" w:customStyle="1" w:styleId="F39F2DF7111347219D691D19DD38D5D4">
    <w:name w:val="F39F2DF7111347219D691D19DD38D5D4"/>
  </w:style>
  <w:style w:type="paragraph" w:customStyle="1" w:styleId="3EE5AACD452C4C59B3C653FF730011DE">
    <w:name w:val="3EE5AACD452C4C59B3C653FF730011DE"/>
  </w:style>
  <w:style w:type="paragraph" w:customStyle="1" w:styleId="7380B20CAE5742AB807A37D0F0A6F980">
    <w:name w:val="7380B20CAE5742AB807A37D0F0A6F980"/>
  </w:style>
  <w:style w:type="character" w:customStyle="1" w:styleId="Heading5Char">
    <w:name w:val="Heading 5 Char"/>
    <w:basedOn w:val="DefaultParagraphFont"/>
    <w:link w:val="Heading5"/>
    <w:uiPriority w:val="9"/>
    <w:rPr>
      <w:rFonts w:eastAsiaTheme="minorHAnsi"/>
      <w:b/>
      <w:bCs/>
      <w:i/>
      <w:iCs/>
      <w:kern w:val="0"/>
      <w:lang w:eastAsia="en-US"/>
      <w14:ligatures w14:val="none"/>
    </w:rPr>
  </w:style>
  <w:style w:type="paragraph" w:customStyle="1" w:styleId="9A9ACC4280FA4FB990BACD32F10FA8C5">
    <w:name w:val="9A9ACC4280FA4FB990BACD32F10FA8C5"/>
  </w:style>
  <w:style w:type="paragraph" w:customStyle="1" w:styleId="4BB2EB579AC54F9ABFB77E04651D24C8">
    <w:name w:val="4BB2EB579AC54F9ABFB77E04651D24C8"/>
  </w:style>
  <w:style w:type="paragraph" w:customStyle="1" w:styleId="4C3815E19F6247529064BB436D8DC50E">
    <w:name w:val="4C3815E19F6247529064BB436D8DC50E"/>
  </w:style>
  <w:style w:type="paragraph" w:customStyle="1" w:styleId="F216788E04C8447EB704F52D598C05BF">
    <w:name w:val="F216788E04C8447EB704F52D598C05BF"/>
  </w:style>
  <w:style w:type="paragraph" w:customStyle="1" w:styleId="E6FEEFE3305B4272A05F88FB5D6845F6">
    <w:name w:val="E6FEEFE3305B4272A05F88FB5D6845F6"/>
  </w:style>
  <w:style w:type="paragraph" w:customStyle="1" w:styleId="7C27E396A9DB4F0E9C902464ADCEB91B">
    <w:name w:val="7C27E396A9DB4F0E9C902464ADCEB91B"/>
  </w:style>
  <w:style w:type="paragraph" w:customStyle="1" w:styleId="B63C56CF92DB47488510E736880B94EB">
    <w:name w:val="B63C56CF92DB47488510E736880B94EB"/>
  </w:style>
  <w:style w:type="paragraph" w:customStyle="1" w:styleId="82DEC72967B44575A8D101BA06B169EC">
    <w:name w:val="82DEC72967B44575A8D101BA06B169EC"/>
  </w:style>
  <w:style w:type="paragraph" w:customStyle="1" w:styleId="8C538253E4BF4543A2BF698BD3E69F47">
    <w:name w:val="8C538253E4BF4543A2BF698BD3E69F47"/>
  </w:style>
  <w:style w:type="paragraph" w:customStyle="1" w:styleId="596D87A6C2D14EB9A430A28839A0D7C5">
    <w:name w:val="596D87A6C2D14EB9A430A28839A0D7C5"/>
  </w:style>
  <w:style w:type="paragraph" w:customStyle="1" w:styleId="82B90EEEED784AD796DC09986FECC2B8">
    <w:name w:val="82B90EEEED784AD796DC09986FECC2B8"/>
  </w:style>
  <w:style w:type="paragraph" w:customStyle="1" w:styleId="CE954D925F9840B3A17BF0E5A56B9DCC">
    <w:name w:val="CE954D925F9840B3A17BF0E5A56B9DCC"/>
  </w:style>
  <w:style w:type="paragraph" w:customStyle="1" w:styleId="BCB6072CEDB24285B51B03E5559F4260">
    <w:name w:val="BCB6072CEDB24285B51B03E5559F4260"/>
  </w:style>
  <w:style w:type="paragraph" w:customStyle="1" w:styleId="16973B985306408481ACAA98911B9B0C">
    <w:name w:val="16973B985306408481ACAA98911B9B0C"/>
  </w:style>
  <w:style w:type="paragraph" w:customStyle="1" w:styleId="61E3A47412E741AD8D1825264A1ADDB9">
    <w:name w:val="61E3A47412E741AD8D1825264A1ADDB9"/>
  </w:style>
  <w:style w:type="paragraph" w:customStyle="1" w:styleId="E4D415973E8D4C05BBE3812BC6E3ABBE">
    <w:name w:val="E4D415973E8D4C05BBE3812BC6E3ABBE"/>
  </w:style>
  <w:style w:type="paragraph" w:customStyle="1" w:styleId="7B754500BF6D47DCA538F097E685FF9C">
    <w:name w:val="7B754500BF6D47DCA538F097E685FF9C"/>
  </w:style>
  <w:style w:type="paragraph" w:customStyle="1" w:styleId="709680F1861444CBB5F4FC0EC567DBE1">
    <w:name w:val="709680F1861444CBB5F4FC0EC567DBE1"/>
  </w:style>
  <w:style w:type="paragraph" w:customStyle="1" w:styleId="5B6F823816B440B3A283E5E5B1555334">
    <w:name w:val="5B6F823816B440B3A283E5E5B1555334"/>
  </w:style>
  <w:style w:type="paragraph" w:customStyle="1" w:styleId="4E5C7069F606463FB1DB1EBEEC88532D">
    <w:name w:val="4E5C7069F606463FB1DB1EBEEC88532D"/>
  </w:style>
  <w:style w:type="paragraph" w:customStyle="1" w:styleId="E89B7328211A4AB098B5F4C572EF009C">
    <w:name w:val="E89B7328211A4AB098B5F4C572EF009C"/>
  </w:style>
  <w:style w:type="paragraph" w:customStyle="1" w:styleId="650566319EF14D9DA6B068AAAB5AB8F8">
    <w:name w:val="650566319EF14D9DA6B068AAAB5AB8F8"/>
  </w:style>
  <w:style w:type="paragraph" w:customStyle="1" w:styleId="8E768EB902AA41D3A490BB1B54FAC149">
    <w:name w:val="8E768EB902AA41D3A490BB1B54FAC149"/>
  </w:style>
  <w:style w:type="paragraph" w:customStyle="1" w:styleId="807A69A119C043038FEF1AB503075810">
    <w:name w:val="807A69A119C043038FEF1AB503075810"/>
  </w:style>
  <w:style w:type="paragraph" w:customStyle="1" w:styleId="981D778D779E4A1EA79F55BF1ED04A00">
    <w:name w:val="981D778D779E4A1EA79F55BF1ED04A00"/>
  </w:style>
  <w:style w:type="paragraph" w:customStyle="1" w:styleId="0AA0FFFDC2B74F0E9BEA841F92558E18">
    <w:name w:val="0AA0FFFDC2B74F0E9BEA841F92558E18"/>
  </w:style>
  <w:style w:type="paragraph" w:customStyle="1" w:styleId="EEBC0865EA3B4793AC665166D453897E">
    <w:name w:val="EEBC0865EA3B4793AC665166D453897E"/>
  </w:style>
  <w:style w:type="paragraph" w:customStyle="1" w:styleId="20D5558A9C3949B381278E824ED83D44">
    <w:name w:val="20D5558A9C3949B381278E824ED83D44"/>
  </w:style>
  <w:style w:type="paragraph" w:customStyle="1" w:styleId="586EEF9022F6459CAC98AB103F8A2FB0">
    <w:name w:val="586EEF9022F6459CAC98AB103F8A2FB0"/>
  </w:style>
  <w:style w:type="paragraph" w:customStyle="1" w:styleId="2503B7D2C03B41758898240A5CDEC173">
    <w:name w:val="2503B7D2C03B41758898240A5CDEC173"/>
  </w:style>
  <w:style w:type="paragraph" w:customStyle="1" w:styleId="6CFBB5817C3E4970AE325AF0719FEB01">
    <w:name w:val="6CFBB5817C3E4970AE325AF0719FEB01"/>
  </w:style>
  <w:style w:type="paragraph" w:customStyle="1" w:styleId="CA2EF209AE3F48C88B667162FC43E776">
    <w:name w:val="CA2EF209AE3F48C88B667162FC43E776"/>
  </w:style>
  <w:style w:type="paragraph" w:customStyle="1" w:styleId="3F6C20C16CA64A1DBF4EE90F2C589683">
    <w:name w:val="3F6C20C16CA64A1DBF4EE90F2C589683"/>
  </w:style>
  <w:style w:type="paragraph" w:customStyle="1" w:styleId="38D792C838614EFAB4856F524A617480">
    <w:name w:val="38D792C838614EFAB4856F524A617480"/>
  </w:style>
  <w:style w:type="paragraph" w:customStyle="1" w:styleId="1F6CA41B436C47B9A7DCCE0B8D01A962">
    <w:name w:val="1F6CA41B436C47B9A7DCCE0B8D01A962"/>
  </w:style>
  <w:style w:type="paragraph" w:customStyle="1" w:styleId="DD63C21F92F74927AD6A86CF056E9627">
    <w:name w:val="DD63C21F92F74927AD6A86CF056E9627"/>
  </w:style>
  <w:style w:type="paragraph" w:customStyle="1" w:styleId="A3545990AC774D538C9E4B3C67C9C385">
    <w:name w:val="A3545990AC774D538C9E4B3C67C9C385"/>
  </w:style>
  <w:style w:type="paragraph" w:customStyle="1" w:styleId="EE4AE03A1B2546BE95648B84DDD2424F">
    <w:name w:val="EE4AE03A1B2546BE95648B84DDD2424F"/>
  </w:style>
  <w:style w:type="paragraph" w:customStyle="1" w:styleId="81D6C51D7BE5468A8DDD0B6B61948B14">
    <w:name w:val="81D6C51D7BE5468A8DDD0B6B61948B14"/>
  </w:style>
  <w:style w:type="paragraph" w:customStyle="1" w:styleId="730E6B89B196494DBCF4CD564FB0D553">
    <w:name w:val="730E6B89B196494DBCF4CD564FB0D553"/>
  </w:style>
  <w:style w:type="paragraph" w:customStyle="1" w:styleId="CEC5D603E187453DB8DDB58A75A0D66E">
    <w:name w:val="CEC5D603E187453DB8DDB58A75A0D66E"/>
  </w:style>
  <w:style w:type="paragraph" w:customStyle="1" w:styleId="23649AF3DFEE46718FE6FC6E3085D4D0">
    <w:name w:val="23649AF3DFEE46718FE6FC6E3085D4D0"/>
  </w:style>
  <w:style w:type="paragraph" w:customStyle="1" w:styleId="4AB521DD6B2A4A06B06671D544A1300C">
    <w:name w:val="4AB521DD6B2A4A06B06671D544A1300C"/>
  </w:style>
  <w:style w:type="paragraph" w:customStyle="1" w:styleId="A0DBCCD1F1BB4C57BEA7EC57547058E9">
    <w:name w:val="A0DBCCD1F1BB4C57BEA7EC57547058E9"/>
  </w:style>
  <w:style w:type="paragraph" w:customStyle="1" w:styleId="904D314EB35142EDBFE34B369E18658C">
    <w:name w:val="904D314EB35142EDBFE34B369E18658C"/>
  </w:style>
  <w:style w:type="paragraph" w:customStyle="1" w:styleId="641E915771F646F0A20ADBC2219A98AD">
    <w:name w:val="641E915771F646F0A20ADBC2219A98AD"/>
  </w:style>
  <w:style w:type="paragraph" w:customStyle="1" w:styleId="62D23F09BD004781AAC6820BE163053B">
    <w:name w:val="62D23F09BD004781AAC6820BE163053B"/>
  </w:style>
  <w:style w:type="paragraph" w:customStyle="1" w:styleId="A5545BED172E4DC183E5E722B1E84A5E">
    <w:name w:val="A5545BED172E4DC183E5E722B1E84A5E"/>
  </w:style>
  <w:style w:type="paragraph" w:customStyle="1" w:styleId="CF064D5705904489A5847231EC34F0A2">
    <w:name w:val="CF064D5705904489A5847231EC34F0A2"/>
  </w:style>
  <w:style w:type="paragraph" w:customStyle="1" w:styleId="AD7698C3D9EA4FBA96740E9C55CAC876">
    <w:name w:val="AD7698C3D9EA4FBA96740E9C55CAC876"/>
  </w:style>
  <w:style w:type="paragraph" w:customStyle="1" w:styleId="D8E6FD93D0FE4BE3B1DCFBBB09522FD2">
    <w:name w:val="D8E6FD93D0FE4BE3B1DCFBBB09522FD2"/>
  </w:style>
  <w:style w:type="paragraph" w:customStyle="1" w:styleId="022B2EB2DCEB4994B81C108C01D92A92">
    <w:name w:val="022B2EB2DCEB4994B81C108C01D92A92"/>
  </w:style>
  <w:style w:type="paragraph" w:customStyle="1" w:styleId="CE43D4E7EA0B417F8BF08D6C8EDF4544">
    <w:name w:val="CE43D4E7EA0B417F8BF08D6C8EDF4544"/>
  </w:style>
  <w:style w:type="paragraph" w:customStyle="1" w:styleId="4B27FD65C4554033BBCCFEE0FCFDCE8E">
    <w:name w:val="4B27FD65C4554033BBCCFEE0FCFDCE8E"/>
  </w:style>
  <w:style w:type="paragraph" w:customStyle="1" w:styleId="7C49CAAED68B428C815CA1ECACC625C2">
    <w:name w:val="7C49CAAED68B428C815CA1ECACC625C2"/>
  </w:style>
  <w:style w:type="paragraph" w:customStyle="1" w:styleId="37CB1F45CD4948D28BD1CD0E5369CF78">
    <w:name w:val="37CB1F45CD4948D28BD1CD0E5369CF78"/>
  </w:style>
  <w:style w:type="paragraph" w:customStyle="1" w:styleId="BB7D78E3BC0E4A449D1FDEED91D1DD73">
    <w:name w:val="BB7D78E3BC0E4A449D1FDEED91D1DD73"/>
  </w:style>
  <w:style w:type="paragraph" w:customStyle="1" w:styleId="FDC8A17B344D417F9F555990BF9AD9ED">
    <w:name w:val="FDC8A17B344D417F9F555990BF9AD9ED"/>
  </w:style>
  <w:style w:type="paragraph" w:customStyle="1" w:styleId="8CB9E8F4C0794B7ABE421E74EB6D289F">
    <w:name w:val="8CB9E8F4C0794B7ABE421E74EB6D289F"/>
  </w:style>
  <w:style w:type="paragraph" w:customStyle="1" w:styleId="A065443961A34E238854A6B4013D9DDD">
    <w:name w:val="A065443961A34E238854A6B4013D9DDD"/>
  </w:style>
  <w:style w:type="paragraph" w:customStyle="1" w:styleId="AAD7A2FD45FE40CDB751E3A674EE8C25">
    <w:name w:val="AAD7A2FD45FE40CDB751E3A674EE8C25"/>
  </w:style>
  <w:style w:type="paragraph" w:customStyle="1" w:styleId="E60AE816C6B84AEABC1CEE82ACB63E95">
    <w:name w:val="E60AE816C6B84AEABC1CEE82ACB63E95"/>
  </w:style>
  <w:style w:type="paragraph" w:customStyle="1" w:styleId="8ED6CD11878A482D8F6C2B906F01A9F1">
    <w:name w:val="8ED6CD11878A482D8F6C2B906F01A9F1"/>
  </w:style>
  <w:style w:type="character" w:styleId="Hyperlink">
    <w:name w:val="Hyperlink"/>
    <w:basedOn w:val="DefaultParagraphFont"/>
    <w:uiPriority w:val="99"/>
    <w:unhideWhenUsed/>
    <w:rPr>
      <w:color w:val="0563C1" w:themeColor="hyperlink"/>
      <w:u w:val="single"/>
    </w:rPr>
  </w:style>
  <w:style w:type="paragraph" w:customStyle="1" w:styleId="A61D730CE08143FABE32C7BBEDB29238">
    <w:name w:val="A61D730CE08143FABE32C7BBEDB29238"/>
  </w:style>
  <w:style w:type="paragraph" w:customStyle="1" w:styleId="7F98DE0642F743A5BE2DAB752C586C5F">
    <w:name w:val="7F98DE0642F743A5BE2DAB752C586C5F"/>
    <w:rsid w:val="00D722BE"/>
  </w:style>
  <w:style w:type="paragraph" w:customStyle="1" w:styleId="5CBF6FCA7E2A47F186D32E943FBC9A64">
    <w:name w:val="5CBF6FCA7E2A47F186D32E943FBC9A64"/>
    <w:rsid w:val="00D722BE"/>
  </w:style>
  <w:style w:type="paragraph" w:customStyle="1" w:styleId="C7644D087E6A43BFA86EDB4E3616C808">
    <w:name w:val="C7644D087E6A43BFA86EDB4E3616C808"/>
    <w:rsid w:val="00D722BE"/>
  </w:style>
  <w:style w:type="paragraph" w:customStyle="1" w:styleId="A217629BC1D04033A345524AE26E4EA0">
    <w:name w:val="A217629BC1D04033A345524AE26E4EA0"/>
    <w:rsid w:val="00D722BE"/>
  </w:style>
  <w:style w:type="paragraph" w:customStyle="1" w:styleId="DD2999286F104A599186E893356CC382">
    <w:name w:val="DD2999286F104A599186E893356CC382"/>
    <w:rsid w:val="00192CBC"/>
  </w:style>
  <w:style w:type="paragraph" w:customStyle="1" w:styleId="F13E7F29FD664CA8BAB75DFA8E38F4CD">
    <w:name w:val="F13E7F29FD664CA8BAB75DFA8E38F4CD"/>
    <w:rsid w:val="00192CBC"/>
  </w:style>
  <w:style w:type="paragraph" w:customStyle="1" w:styleId="CFED47351CE14D6CA4A6347C9DAE59E2">
    <w:name w:val="CFED47351CE14D6CA4A6347C9DAE59E2"/>
    <w:rsid w:val="00192CBC"/>
  </w:style>
  <w:style w:type="paragraph" w:customStyle="1" w:styleId="E1449D3583F240B19C8156BCDF8EEF64">
    <w:name w:val="E1449D3583F240B19C8156BCDF8EEF64"/>
    <w:rsid w:val="00192CBC"/>
  </w:style>
  <w:style w:type="paragraph" w:customStyle="1" w:styleId="FBB7B98B66C3497D90D279CD3AB6D270">
    <w:name w:val="FBB7B98B66C3497D90D279CD3AB6D270"/>
    <w:rsid w:val="00192CBC"/>
  </w:style>
  <w:style w:type="paragraph" w:customStyle="1" w:styleId="727B25FC0B1C4204A846338349F84B5E">
    <w:name w:val="727B25FC0B1C4204A846338349F84B5E"/>
    <w:rsid w:val="00192C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93a14f1-33f2-4104-a968-d3f92b380e70"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8B79556BB2B874DB7E79A3BEBBAF3E4" ma:contentTypeVersion="12" ma:contentTypeDescription="Create a new document." ma:contentTypeScope="" ma:versionID="841e05578559ff111d1585ce6242f5d2">
  <xsd:schema xmlns:xsd="http://www.w3.org/2001/XMLSchema" xmlns:xs="http://www.w3.org/2001/XMLSchema" xmlns:p="http://schemas.microsoft.com/office/2006/metadata/properties" xmlns:ns3="193a14f1-33f2-4104-a968-d3f92b380e70" xmlns:ns4="b1f3ea9d-334a-4d75-a7d2-771176f1e65d" targetNamespace="http://schemas.microsoft.com/office/2006/metadata/properties" ma:root="true" ma:fieldsID="8aca424b6e2f2b014a36d779d2f3f21d" ns3:_="" ns4:_="">
    <xsd:import namespace="193a14f1-33f2-4104-a968-d3f92b380e70"/>
    <xsd:import namespace="b1f3ea9d-334a-4d75-a7d2-771176f1e65d"/>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3a14f1-33f2-4104-a968-d3f92b380e70"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1f3ea9d-334a-4d75-a7d2-771176f1e65d"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193a14f1-33f2-4104-a968-d3f92b380e70"/>
  </ds:schemaRefs>
</ds:datastoreItem>
</file>

<file path=customXml/itemProps2.xml><?xml version="1.0" encoding="utf-8"?>
<ds:datastoreItem xmlns:ds="http://schemas.openxmlformats.org/officeDocument/2006/customXml" ds:itemID="{0E644D1A-3B73-4E45-BD04-71B61DF3F71F}">
  <ds:schemaRefs>
    <ds:schemaRef ds:uri="http://schemas.openxmlformats.org/officeDocument/2006/bibliography"/>
  </ds:schemaRefs>
</ds:datastoreItem>
</file>

<file path=customXml/itemProps3.xml><?xml version="1.0" encoding="utf-8"?>
<ds:datastoreItem xmlns:ds="http://schemas.openxmlformats.org/officeDocument/2006/customXml" ds:itemID="{2D686CB8-6245-413C-A355-156513A377FC}">
  <ds:schemaRefs>
    <ds:schemaRef ds:uri="http://schemas.microsoft.com/sharepoint/v3/contenttype/forms"/>
  </ds:schemaRefs>
</ds:datastoreItem>
</file>

<file path=customXml/itemProps4.xml><?xml version="1.0" encoding="utf-8"?>
<ds:datastoreItem xmlns:ds="http://schemas.openxmlformats.org/officeDocument/2006/customXml" ds:itemID="{52FE95DE-0F6F-411D-AB75-33BDB4E890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3a14f1-33f2-4104-a968-d3f92b380e70"/>
    <ds:schemaRef ds:uri="b1f3ea9d-334a-4d75-a7d2-771176f1e6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edition.dotx</Template>
  <TotalTime>387</TotalTime>
  <Pages>1</Pages>
  <Words>4163</Words>
  <Characters>23732</Characters>
  <Application>Microsoft Office Word</Application>
  <DocSecurity>4</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27840</CharactersWithSpaces>
  <SharedDoc>false</SharedDoc>
  <HLinks>
    <vt:vector size="162" baseType="variant">
      <vt:variant>
        <vt:i4>1114124</vt:i4>
      </vt:variant>
      <vt:variant>
        <vt:i4>170</vt:i4>
      </vt:variant>
      <vt:variant>
        <vt:i4>0</vt:i4>
      </vt:variant>
      <vt:variant>
        <vt:i4>5</vt:i4>
      </vt:variant>
      <vt:variant>
        <vt:lpwstr>https://medium.com/marketing-in-the-age-of-digital/my-problem-with-zaras-user-experience-100a0ee4ab0b</vt:lpwstr>
      </vt:variant>
      <vt:variant>
        <vt:lpwstr>:~:text=One%20confusing%20factor%20of%20Zara's,Zara%20is%20trying%20to%20communicate</vt:lpwstr>
      </vt:variant>
      <vt:variant>
        <vt:i4>1114124</vt:i4>
      </vt:variant>
      <vt:variant>
        <vt:i4>168</vt:i4>
      </vt:variant>
      <vt:variant>
        <vt:i4>0</vt:i4>
      </vt:variant>
      <vt:variant>
        <vt:i4>5</vt:i4>
      </vt:variant>
      <vt:variant>
        <vt:lpwstr>https://medium.com/marketing-in-the-age-of-digital/my-problem-with-zaras-user-experience-100a0ee4ab0b</vt:lpwstr>
      </vt:variant>
      <vt:variant>
        <vt:lpwstr>:~:text=One%20confusing%20factor%20of%20Zara's,Zara%20is%20trying%20to%20communicate</vt:lpwstr>
      </vt:variant>
      <vt:variant>
        <vt:i4>2818109</vt:i4>
      </vt:variant>
      <vt:variant>
        <vt:i4>165</vt:i4>
      </vt:variant>
      <vt:variant>
        <vt:i4>0</vt:i4>
      </vt:variant>
      <vt:variant>
        <vt:i4>5</vt:i4>
      </vt:variant>
      <vt:variant>
        <vt:lpwstr>https://www.linkedin.com/pulse/importance-regular-software-maintenance-ensuring-smooth-operations/</vt:lpwstr>
      </vt:variant>
      <vt:variant>
        <vt:lpwstr/>
      </vt:variant>
      <vt:variant>
        <vt:i4>1179696</vt:i4>
      </vt:variant>
      <vt:variant>
        <vt:i4>140</vt:i4>
      </vt:variant>
      <vt:variant>
        <vt:i4>0</vt:i4>
      </vt:variant>
      <vt:variant>
        <vt:i4>5</vt:i4>
      </vt:variant>
      <vt:variant>
        <vt:lpwstr/>
      </vt:variant>
      <vt:variant>
        <vt:lpwstr>_Toc431672229</vt:lpwstr>
      </vt:variant>
      <vt:variant>
        <vt:i4>2686985</vt:i4>
      </vt:variant>
      <vt:variant>
        <vt:i4>134</vt:i4>
      </vt:variant>
      <vt:variant>
        <vt:i4>0</vt:i4>
      </vt:variant>
      <vt:variant>
        <vt:i4>5</vt:i4>
      </vt:variant>
      <vt:variant>
        <vt:lpwstr/>
      </vt:variant>
      <vt:variant>
        <vt:lpwstr>_Toc1413302188</vt:lpwstr>
      </vt:variant>
      <vt:variant>
        <vt:i4>2162689</vt:i4>
      </vt:variant>
      <vt:variant>
        <vt:i4>128</vt:i4>
      </vt:variant>
      <vt:variant>
        <vt:i4>0</vt:i4>
      </vt:variant>
      <vt:variant>
        <vt:i4>5</vt:i4>
      </vt:variant>
      <vt:variant>
        <vt:lpwstr/>
      </vt:variant>
      <vt:variant>
        <vt:lpwstr>_Toc1194836474</vt:lpwstr>
      </vt:variant>
      <vt:variant>
        <vt:i4>2424834</vt:i4>
      </vt:variant>
      <vt:variant>
        <vt:i4>122</vt:i4>
      </vt:variant>
      <vt:variant>
        <vt:i4>0</vt:i4>
      </vt:variant>
      <vt:variant>
        <vt:i4>5</vt:i4>
      </vt:variant>
      <vt:variant>
        <vt:lpwstr/>
      </vt:variant>
      <vt:variant>
        <vt:lpwstr>_Toc1172915484</vt:lpwstr>
      </vt:variant>
      <vt:variant>
        <vt:i4>2228231</vt:i4>
      </vt:variant>
      <vt:variant>
        <vt:i4>116</vt:i4>
      </vt:variant>
      <vt:variant>
        <vt:i4>0</vt:i4>
      </vt:variant>
      <vt:variant>
        <vt:i4>5</vt:i4>
      </vt:variant>
      <vt:variant>
        <vt:lpwstr/>
      </vt:variant>
      <vt:variant>
        <vt:lpwstr>_Toc2056232202</vt:lpwstr>
      </vt:variant>
      <vt:variant>
        <vt:i4>1114165</vt:i4>
      </vt:variant>
      <vt:variant>
        <vt:i4>110</vt:i4>
      </vt:variant>
      <vt:variant>
        <vt:i4>0</vt:i4>
      </vt:variant>
      <vt:variant>
        <vt:i4>5</vt:i4>
      </vt:variant>
      <vt:variant>
        <vt:lpwstr/>
      </vt:variant>
      <vt:variant>
        <vt:lpwstr>_Toc643504037</vt:lpwstr>
      </vt:variant>
      <vt:variant>
        <vt:i4>1572914</vt:i4>
      </vt:variant>
      <vt:variant>
        <vt:i4>104</vt:i4>
      </vt:variant>
      <vt:variant>
        <vt:i4>0</vt:i4>
      </vt:variant>
      <vt:variant>
        <vt:i4>5</vt:i4>
      </vt:variant>
      <vt:variant>
        <vt:lpwstr/>
      </vt:variant>
      <vt:variant>
        <vt:lpwstr>_Toc311099977</vt:lpwstr>
      </vt:variant>
      <vt:variant>
        <vt:i4>1769526</vt:i4>
      </vt:variant>
      <vt:variant>
        <vt:i4>98</vt:i4>
      </vt:variant>
      <vt:variant>
        <vt:i4>0</vt:i4>
      </vt:variant>
      <vt:variant>
        <vt:i4>5</vt:i4>
      </vt:variant>
      <vt:variant>
        <vt:lpwstr/>
      </vt:variant>
      <vt:variant>
        <vt:lpwstr>_Toc989745260</vt:lpwstr>
      </vt:variant>
      <vt:variant>
        <vt:i4>2949135</vt:i4>
      </vt:variant>
      <vt:variant>
        <vt:i4>92</vt:i4>
      </vt:variant>
      <vt:variant>
        <vt:i4>0</vt:i4>
      </vt:variant>
      <vt:variant>
        <vt:i4>5</vt:i4>
      </vt:variant>
      <vt:variant>
        <vt:lpwstr/>
      </vt:variant>
      <vt:variant>
        <vt:lpwstr>_Toc1850536180</vt:lpwstr>
      </vt:variant>
      <vt:variant>
        <vt:i4>1376311</vt:i4>
      </vt:variant>
      <vt:variant>
        <vt:i4>86</vt:i4>
      </vt:variant>
      <vt:variant>
        <vt:i4>0</vt:i4>
      </vt:variant>
      <vt:variant>
        <vt:i4>5</vt:i4>
      </vt:variant>
      <vt:variant>
        <vt:lpwstr/>
      </vt:variant>
      <vt:variant>
        <vt:lpwstr>_Toc800194675</vt:lpwstr>
      </vt:variant>
      <vt:variant>
        <vt:i4>1703990</vt:i4>
      </vt:variant>
      <vt:variant>
        <vt:i4>80</vt:i4>
      </vt:variant>
      <vt:variant>
        <vt:i4>0</vt:i4>
      </vt:variant>
      <vt:variant>
        <vt:i4>5</vt:i4>
      </vt:variant>
      <vt:variant>
        <vt:lpwstr/>
      </vt:variant>
      <vt:variant>
        <vt:lpwstr>_Toc845229923</vt:lpwstr>
      </vt:variant>
      <vt:variant>
        <vt:i4>2686980</vt:i4>
      </vt:variant>
      <vt:variant>
        <vt:i4>74</vt:i4>
      </vt:variant>
      <vt:variant>
        <vt:i4>0</vt:i4>
      </vt:variant>
      <vt:variant>
        <vt:i4>5</vt:i4>
      </vt:variant>
      <vt:variant>
        <vt:lpwstr/>
      </vt:variant>
      <vt:variant>
        <vt:lpwstr>_Toc1641204079</vt:lpwstr>
      </vt:variant>
      <vt:variant>
        <vt:i4>1310780</vt:i4>
      </vt:variant>
      <vt:variant>
        <vt:i4>68</vt:i4>
      </vt:variant>
      <vt:variant>
        <vt:i4>0</vt:i4>
      </vt:variant>
      <vt:variant>
        <vt:i4>5</vt:i4>
      </vt:variant>
      <vt:variant>
        <vt:lpwstr/>
      </vt:variant>
      <vt:variant>
        <vt:lpwstr>_Toc378054206</vt:lpwstr>
      </vt:variant>
      <vt:variant>
        <vt:i4>1245242</vt:i4>
      </vt:variant>
      <vt:variant>
        <vt:i4>62</vt:i4>
      </vt:variant>
      <vt:variant>
        <vt:i4>0</vt:i4>
      </vt:variant>
      <vt:variant>
        <vt:i4>5</vt:i4>
      </vt:variant>
      <vt:variant>
        <vt:lpwstr/>
      </vt:variant>
      <vt:variant>
        <vt:lpwstr>_Toc674595134</vt:lpwstr>
      </vt:variant>
      <vt:variant>
        <vt:i4>2162703</vt:i4>
      </vt:variant>
      <vt:variant>
        <vt:i4>56</vt:i4>
      </vt:variant>
      <vt:variant>
        <vt:i4>0</vt:i4>
      </vt:variant>
      <vt:variant>
        <vt:i4>5</vt:i4>
      </vt:variant>
      <vt:variant>
        <vt:lpwstr/>
      </vt:variant>
      <vt:variant>
        <vt:lpwstr>_Toc1204781981</vt:lpwstr>
      </vt:variant>
      <vt:variant>
        <vt:i4>1966141</vt:i4>
      </vt:variant>
      <vt:variant>
        <vt:i4>50</vt:i4>
      </vt:variant>
      <vt:variant>
        <vt:i4>0</vt:i4>
      </vt:variant>
      <vt:variant>
        <vt:i4>5</vt:i4>
      </vt:variant>
      <vt:variant>
        <vt:lpwstr/>
      </vt:variant>
      <vt:variant>
        <vt:lpwstr>_Toc83447668</vt:lpwstr>
      </vt:variant>
      <vt:variant>
        <vt:i4>2555916</vt:i4>
      </vt:variant>
      <vt:variant>
        <vt:i4>44</vt:i4>
      </vt:variant>
      <vt:variant>
        <vt:i4>0</vt:i4>
      </vt:variant>
      <vt:variant>
        <vt:i4>5</vt:i4>
      </vt:variant>
      <vt:variant>
        <vt:lpwstr/>
      </vt:variant>
      <vt:variant>
        <vt:lpwstr>_Toc2061875650</vt:lpwstr>
      </vt:variant>
      <vt:variant>
        <vt:i4>1572917</vt:i4>
      </vt:variant>
      <vt:variant>
        <vt:i4>38</vt:i4>
      </vt:variant>
      <vt:variant>
        <vt:i4>0</vt:i4>
      </vt:variant>
      <vt:variant>
        <vt:i4>5</vt:i4>
      </vt:variant>
      <vt:variant>
        <vt:lpwstr/>
      </vt:variant>
      <vt:variant>
        <vt:lpwstr>_Toc425853164</vt:lpwstr>
      </vt:variant>
      <vt:variant>
        <vt:i4>2555915</vt:i4>
      </vt:variant>
      <vt:variant>
        <vt:i4>32</vt:i4>
      </vt:variant>
      <vt:variant>
        <vt:i4>0</vt:i4>
      </vt:variant>
      <vt:variant>
        <vt:i4>5</vt:i4>
      </vt:variant>
      <vt:variant>
        <vt:lpwstr/>
      </vt:variant>
      <vt:variant>
        <vt:lpwstr>_Toc1321919083</vt:lpwstr>
      </vt:variant>
      <vt:variant>
        <vt:i4>2359301</vt:i4>
      </vt:variant>
      <vt:variant>
        <vt:i4>26</vt:i4>
      </vt:variant>
      <vt:variant>
        <vt:i4>0</vt:i4>
      </vt:variant>
      <vt:variant>
        <vt:i4>5</vt:i4>
      </vt:variant>
      <vt:variant>
        <vt:lpwstr/>
      </vt:variant>
      <vt:variant>
        <vt:lpwstr>_Toc1273413142</vt:lpwstr>
      </vt:variant>
      <vt:variant>
        <vt:i4>2424841</vt:i4>
      </vt:variant>
      <vt:variant>
        <vt:i4>20</vt:i4>
      </vt:variant>
      <vt:variant>
        <vt:i4>0</vt:i4>
      </vt:variant>
      <vt:variant>
        <vt:i4>5</vt:i4>
      </vt:variant>
      <vt:variant>
        <vt:lpwstr/>
      </vt:variant>
      <vt:variant>
        <vt:lpwstr>_Toc1555065084</vt:lpwstr>
      </vt:variant>
      <vt:variant>
        <vt:i4>2490383</vt:i4>
      </vt:variant>
      <vt:variant>
        <vt:i4>14</vt:i4>
      </vt:variant>
      <vt:variant>
        <vt:i4>0</vt:i4>
      </vt:variant>
      <vt:variant>
        <vt:i4>5</vt:i4>
      </vt:variant>
      <vt:variant>
        <vt:lpwstr/>
      </vt:variant>
      <vt:variant>
        <vt:lpwstr>_Toc2084346100</vt:lpwstr>
      </vt:variant>
      <vt:variant>
        <vt:i4>2424833</vt:i4>
      </vt:variant>
      <vt:variant>
        <vt:i4>8</vt:i4>
      </vt:variant>
      <vt:variant>
        <vt:i4>0</vt:i4>
      </vt:variant>
      <vt:variant>
        <vt:i4>5</vt:i4>
      </vt:variant>
      <vt:variant>
        <vt:lpwstr/>
      </vt:variant>
      <vt:variant>
        <vt:lpwstr>_Toc1615505110</vt:lpwstr>
      </vt:variant>
      <vt:variant>
        <vt:i4>1179704</vt:i4>
      </vt:variant>
      <vt:variant>
        <vt:i4>2</vt:i4>
      </vt:variant>
      <vt:variant>
        <vt:i4>0</vt:i4>
      </vt:variant>
      <vt:variant>
        <vt:i4>5</vt:i4>
      </vt:variant>
      <vt:variant>
        <vt:lpwstr/>
      </vt:variant>
      <vt:variant>
        <vt:lpwstr>_Toc444189098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KAYSAN MOHAMED RIFATH</cp:lastModifiedBy>
  <cp:revision>210</cp:revision>
  <dcterms:created xsi:type="dcterms:W3CDTF">2024-02-26T09:13:00Z</dcterms:created>
  <dcterms:modified xsi:type="dcterms:W3CDTF">2024-02-28T06:13:00Z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0x010100A8B79556BB2B874DB7E79A3BEBBAF3E4</vt:lpwstr>
  </property>
</Properties>
</file>